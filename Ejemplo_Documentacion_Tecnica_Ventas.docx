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657571986"/>
        <w:docPartObj>
          <w:docPartGallery w:val="Cover Pages"/>
          <w:docPartUnique/>
        </w:docPartObj>
      </w:sdtPr>
      <w:sdtEndPr>
        <w:rPr>
          <w:rStyle w:val="Hipervnculo"/>
          <w:rFonts w:ascii="Arial" w:eastAsiaTheme="minorHAnsi" w:hAnsi="Arial" w:cs="Arial"/>
          <w:noProof/>
          <w:color w:val="467886" w:themeColor="hyperlink"/>
          <w:kern w:val="2"/>
          <w:u w:val="single"/>
          <w:lang w:eastAsia="en-US"/>
          <w14:ligatures w14:val="standardContextual"/>
        </w:rPr>
      </w:sdtEndPr>
      <w:sdtContent>
        <w:p w14:paraId="0506BAE4" w14:textId="1ED541E3" w:rsidR="00456E43" w:rsidRDefault="00456E43">
          <w:pPr>
            <w:pStyle w:val="Sinespaciado"/>
          </w:pPr>
          <w:r>
            <w:rPr>
              <w:noProof/>
            </w:rPr>
            <mc:AlternateContent>
              <mc:Choice Requires="wpg">
                <w:drawing>
                  <wp:anchor distT="0" distB="0" distL="114300" distR="114300" simplePos="0" relativeHeight="251661312" behindDoc="1" locked="0" layoutInCell="1" allowOverlap="1" wp14:anchorId="6E3C7818" wp14:editId="20D8248F">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o 2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5-05-01T00:00:00Z">
                                      <w:dateFormat w:val="d-M-yyyy"/>
                                      <w:lid w:val="es-ES"/>
                                      <w:storeMappedDataAs w:val="dateTime"/>
                                      <w:calendar w:val="gregorian"/>
                                    </w:date>
                                  </w:sdtPr>
                                  <w:sdtContent>
                                    <w:p w14:paraId="63F477E5" w14:textId="53FDA871" w:rsidR="00456E43" w:rsidRDefault="00456E43">
                                      <w:pPr>
                                        <w:pStyle w:val="Sinespaciado"/>
                                        <w:jc w:val="right"/>
                                        <w:rPr>
                                          <w:color w:val="FFFFFF" w:themeColor="background1"/>
                                          <w:sz w:val="28"/>
                                          <w:szCs w:val="28"/>
                                        </w:rPr>
                                      </w:pPr>
                                      <w:r>
                                        <w:rPr>
                                          <w:color w:val="FFFFFF" w:themeColor="background1"/>
                                          <w:sz w:val="28"/>
                                          <w:szCs w:val="28"/>
                                        </w:rPr>
                                        <w:t>1-5-2025</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E3C7818" id="Grupo 26" o:spid="_x0000_s1026" style="position:absolute;margin-left:0;margin-top:0;width:172.8pt;height:718.55pt;z-index:-25165516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0e2841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156082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5-05-01T00:00:00Z">
                                <w:dateFormat w:val="d-M-yyyy"/>
                                <w:lid w:val="es-ES"/>
                                <w:storeMappedDataAs w:val="dateTime"/>
                                <w:calendar w:val="gregorian"/>
                              </w:date>
                            </w:sdtPr>
                            <w:sdtContent>
                              <w:p w14:paraId="63F477E5" w14:textId="53FDA871" w:rsidR="00456E43" w:rsidRDefault="00456E43">
                                <w:pPr>
                                  <w:pStyle w:val="Sinespaciado"/>
                                  <w:jc w:val="right"/>
                                  <w:rPr>
                                    <w:color w:val="FFFFFF" w:themeColor="background1"/>
                                    <w:sz w:val="28"/>
                                    <w:szCs w:val="28"/>
                                  </w:rPr>
                                </w:pPr>
                                <w:r>
                                  <w:rPr>
                                    <w:color w:val="FFFFFF" w:themeColor="background1"/>
                                    <w:sz w:val="28"/>
                                    <w:szCs w:val="28"/>
                                  </w:rPr>
                                  <w:t>1-5-2025</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0e2841 [3215]" strokecolor="#0e2841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0e2841 [3215]" strokecolor="#0e2841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0e2841 [3215]" strokecolor="#0e2841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0e2841 [3215]" strokecolor="#0e2841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0e2841 [3215]" strokecolor="#0e2841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0e2841 [3215]" strokecolor="#0e2841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0e2841 [3215]" strokecolor="#0e2841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0e2841 [3215]" strokecolor="#0e2841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0e2841 [3215]" strokecolor="#0e2841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0e2841 [3215]" strokecolor="#0e2841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0e2841 [3215]" strokecolor="#0e2841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0e2841 [3215]" strokecolor="#0e2841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0e2841 [3215]" strokecolor="#0e2841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0e2841 [3215]" strokecolor="#0e2841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0e2841 [3215]" strokecolor="#0e2841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0e2841 [3215]" strokecolor="#0e2841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0e2841 [3215]" strokecolor="#0e2841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0e2841 [3215]" strokecolor="#0e2841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0e2841 [3215]" strokecolor="#0e2841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0e2841 [3215]" strokecolor="#0e2841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0e2841 [3215]" strokecolor="#0e2841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0e2841 [3215]" strokecolor="#0e2841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0e2841 [3215]" strokecolor="#0e2841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2336" behindDoc="0" locked="0" layoutInCell="1" allowOverlap="1" wp14:anchorId="7F7FB288" wp14:editId="764D7635">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Cuadro de texto 30"/>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D732CF" w14:textId="1FDBE7BF" w:rsidR="00456E43" w:rsidRDefault="00456E43">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proofErr w:type="spellStart"/>
                                    <w:r>
                                      <w:rPr>
                                        <w:rFonts w:asciiTheme="majorHAnsi" w:eastAsiaTheme="majorEastAsia" w:hAnsiTheme="majorHAnsi" w:cstheme="majorBidi"/>
                                        <w:color w:val="262626" w:themeColor="text1" w:themeTint="D9"/>
                                        <w:sz w:val="72"/>
                                        <w:szCs w:val="72"/>
                                      </w:rPr>
                                      <w:t>Kawaii</w:t>
                                    </w:r>
                                    <w:proofErr w:type="spellEnd"/>
                                    <w:r>
                                      <w:rPr>
                                        <w:rFonts w:asciiTheme="majorHAnsi" w:eastAsiaTheme="majorEastAsia" w:hAnsiTheme="majorHAnsi" w:cstheme="majorBidi"/>
                                        <w:color w:val="262626" w:themeColor="text1" w:themeTint="D9"/>
                                        <w:sz w:val="72"/>
                                        <w:szCs w:val="72"/>
                                      </w:rPr>
                                      <w:t xml:space="preserve"> BI</w:t>
                                    </w:r>
                                  </w:sdtContent>
                                </w:sdt>
                              </w:p>
                              <w:p w14:paraId="26C51494" w14:textId="2D34680F" w:rsidR="00456E43" w:rsidRDefault="00456E43">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Proyecto MiB</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F7FB288" id="_x0000_t202" coordsize="21600,21600" o:spt="202" path="m,l,21600r21600,l21600,xe">
                    <v:stroke joinstyle="miter"/>
                    <v:path gradientshapeok="t" o:connecttype="rect"/>
                  </v:shapetype>
                  <v:shape id="Cuadro de texto 30" o:spid="_x0000_s1055" type="#_x0000_t202" style="position:absolute;margin-left:0;margin-top:0;width:4in;height:84.25pt;z-index:251662336;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RNHYQ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" filled="f" stroked="f" strokeweight=".5pt">
                    <v:textbox style="mso-fit-shape-to-text:t" inset="0,0,0,0">
                      <w:txbxContent>
                        <w:p w14:paraId="3CD732CF" w14:textId="1FDBE7BF" w:rsidR="00456E43" w:rsidRDefault="00456E43">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proofErr w:type="spellStart"/>
                              <w:r>
                                <w:rPr>
                                  <w:rFonts w:asciiTheme="majorHAnsi" w:eastAsiaTheme="majorEastAsia" w:hAnsiTheme="majorHAnsi" w:cstheme="majorBidi"/>
                                  <w:color w:val="262626" w:themeColor="text1" w:themeTint="D9"/>
                                  <w:sz w:val="72"/>
                                  <w:szCs w:val="72"/>
                                </w:rPr>
                                <w:t>Kawaii</w:t>
                              </w:r>
                              <w:proofErr w:type="spellEnd"/>
                              <w:r>
                                <w:rPr>
                                  <w:rFonts w:asciiTheme="majorHAnsi" w:eastAsiaTheme="majorEastAsia" w:hAnsiTheme="majorHAnsi" w:cstheme="majorBidi"/>
                                  <w:color w:val="262626" w:themeColor="text1" w:themeTint="D9"/>
                                  <w:sz w:val="72"/>
                                  <w:szCs w:val="72"/>
                                </w:rPr>
                                <w:t xml:space="preserve"> BI</w:t>
                              </w:r>
                            </w:sdtContent>
                          </w:sdt>
                        </w:p>
                        <w:p w14:paraId="26C51494" w14:textId="2D34680F" w:rsidR="00456E43" w:rsidRDefault="00456E43">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Proyecto MiB</w:t>
                              </w:r>
                            </w:sdtContent>
                          </w:sdt>
                        </w:p>
                      </w:txbxContent>
                    </v:textbox>
                    <w10:wrap anchorx="page" anchory="page"/>
                  </v:shape>
                </w:pict>
              </mc:Fallback>
            </mc:AlternateContent>
          </w:r>
        </w:p>
        <w:p w14:paraId="55BA379D" w14:textId="3CD3ABBD" w:rsidR="00456E43" w:rsidRDefault="00456E43">
          <w:pPr>
            <w:rPr>
              <w:rStyle w:val="Hipervnculo"/>
              <w:rFonts w:ascii="Arial" w:hAnsi="Arial" w:cs="Arial"/>
              <w:noProof/>
              <w:sz w:val="22"/>
              <w:szCs w:val="22"/>
            </w:rPr>
          </w:pPr>
          <w:r>
            <w:rPr>
              <w:rStyle w:val="Hipervnculo"/>
              <w:rFonts w:ascii="Arial" w:hAnsi="Arial" w:cs="Arial"/>
              <w:noProof/>
              <w:sz w:val="22"/>
              <w:szCs w:val="22"/>
            </w:rPr>
            <w:br w:type="page"/>
          </w:r>
        </w:p>
      </w:sdtContent>
    </w:sdt>
    <w:sdt>
      <w:sdtPr>
        <w:rPr>
          <w:rFonts w:asciiTheme="minorHAnsi" w:eastAsiaTheme="minorHAnsi" w:hAnsiTheme="minorHAnsi" w:cstheme="minorBidi"/>
          <w:color w:val="auto"/>
          <w:kern w:val="2"/>
          <w:sz w:val="24"/>
          <w:szCs w:val="24"/>
          <w:lang w:eastAsia="en-US"/>
          <w14:ligatures w14:val="standardContextual"/>
        </w:rPr>
        <w:id w:val="480041090"/>
        <w:docPartObj>
          <w:docPartGallery w:val="Table of Contents"/>
          <w:docPartUnique/>
        </w:docPartObj>
      </w:sdtPr>
      <w:sdtEndPr>
        <w:rPr>
          <w:b/>
          <w:bCs/>
        </w:rPr>
      </w:sdtEndPr>
      <w:sdtContent>
        <w:p w14:paraId="1C950C52" w14:textId="47063F61" w:rsidR="007657AF" w:rsidRPr="00FD45B3" w:rsidRDefault="007657AF">
          <w:pPr>
            <w:pStyle w:val="TtuloTDC"/>
            <w:rPr>
              <w:rFonts w:ascii="Arial" w:hAnsi="Arial" w:cs="Arial"/>
              <w:sz w:val="22"/>
              <w:szCs w:val="22"/>
            </w:rPr>
          </w:pPr>
          <w:r w:rsidRPr="00FD45B3">
            <w:rPr>
              <w:rFonts w:ascii="Arial" w:hAnsi="Arial" w:cs="Arial"/>
              <w:sz w:val="22"/>
              <w:szCs w:val="22"/>
            </w:rPr>
            <w:t>Contenido</w:t>
          </w:r>
        </w:p>
        <w:p w14:paraId="2190948E" w14:textId="362DF317" w:rsidR="006E5ABE" w:rsidRPr="00FD45B3" w:rsidRDefault="007657AF">
          <w:pPr>
            <w:pStyle w:val="TDC1"/>
            <w:tabs>
              <w:tab w:val="right" w:leader="dot" w:pos="9736"/>
            </w:tabs>
            <w:rPr>
              <w:rFonts w:ascii="Arial" w:eastAsiaTheme="minorEastAsia" w:hAnsi="Arial" w:cs="Arial"/>
              <w:noProof/>
              <w:sz w:val="22"/>
              <w:szCs w:val="22"/>
              <w:lang w:eastAsia="es-ES"/>
            </w:rPr>
          </w:pPr>
          <w:r w:rsidRPr="00FD45B3">
            <w:rPr>
              <w:rFonts w:ascii="Arial" w:hAnsi="Arial" w:cs="Arial"/>
              <w:sz w:val="22"/>
              <w:szCs w:val="22"/>
            </w:rPr>
            <w:fldChar w:fldCharType="begin"/>
          </w:r>
          <w:r w:rsidRPr="00FD45B3">
            <w:rPr>
              <w:rFonts w:ascii="Arial" w:hAnsi="Arial" w:cs="Arial"/>
              <w:sz w:val="22"/>
              <w:szCs w:val="22"/>
            </w:rPr>
            <w:instrText xml:space="preserve"> TOC \o "1-3" \h \z \u </w:instrText>
          </w:r>
          <w:r w:rsidRPr="00FD45B3">
            <w:rPr>
              <w:rFonts w:ascii="Arial" w:hAnsi="Arial" w:cs="Arial"/>
              <w:sz w:val="22"/>
              <w:szCs w:val="22"/>
            </w:rPr>
            <w:fldChar w:fldCharType="separate"/>
          </w:r>
          <w:hyperlink w:anchor="_Toc183701200" w:history="1">
            <w:r w:rsidR="006E5ABE" w:rsidRPr="00FD45B3">
              <w:rPr>
                <w:rStyle w:val="Hipervnculo"/>
                <w:rFonts w:ascii="Arial" w:hAnsi="Arial" w:cs="Arial"/>
                <w:noProof/>
                <w:sz w:val="22"/>
                <w:szCs w:val="22"/>
              </w:rPr>
              <w:t>1. Introducción y Objetivos</w:t>
            </w:r>
            <w:r w:rsidR="006E5ABE" w:rsidRPr="00FD45B3">
              <w:rPr>
                <w:rFonts w:ascii="Arial" w:hAnsi="Arial" w:cs="Arial"/>
                <w:noProof/>
                <w:webHidden/>
                <w:sz w:val="22"/>
                <w:szCs w:val="22"/>
              </w:rPr>
              <w:tab/>
            </w:r>
            <w:r w:rsidR="006E5ABE" w:rsidRPr="00FD45B3">
              <w:rPr>
                <w:rFonts w:ascii="Arial" w:hAnsi="Arial" w:cs="Arial"/>
                <w:noProof/>
                <w:webHidden/>
                <w:sz w:val="22"/>
                <w:szCs w:val="22"/>
              </w:rPr>
              <w:fldChar w:fldCharType="begin"/>
            </w:r>
            <w:r w:rsidR="006E5ABE" w:rsidRPr="00FD45B3">
              <w:rPr>
                <w:rFonts w:ascii="Arial" w:hAnsi="Arial" w:cs="Arial"/>
                <w:noProof/>
                <w:webHidden/>
                <w:sz w:val="22"/>
                <w:szCs w:val="22"/>
              </w:rPr>
              <w:instrText xml:space="preserve"> PAGEREF _Toc183701200 \h </w:instrText>
            </w:r>
            <w:r w:rsidR="006E5ABE" w:rsidRPr="00FD45B3">
              <w:rPr>
                <w:rFonts w:ascii="Arial" w:hAnsi="Arial" w:cs="Arial"/>
                <w:noProof/>
                <w:webHidden/>
                <w:sz w:val="22"/>
                <w:szCs w:val="22"/>
              </w:rPr>
            </w:r>
            <w:r w:rsidR="006E5ABE" w:rsidRPr="00FD45B3">
              <w:rPr>
                <w:rFonts w:ascii="Arial" w:hAnsi="Arial" w:cs="Arial"/>
                <w:noProof/>
                <w:webHidden/>
                <w:sz w:val="22"/>
                <w:szCs w:val="22"/>
              </w:rPr>
              <w:fldChar w:fldCharType="separate"/>
            </w:r>
            <w:r w:rsidR="006E723D">
              <w:rPr>
                <w:rFonts w:ascii="Arial" w:hAnsi="Arial" w:cs="Arial"/>
                <w:noProof/>
                <w:webHidden/>
                <w:sz w:val="22"/>
                <w:szCs w:val="22"/>
              </w:rPr>
              <w:t>2</w:t>
            </w:r>
            <w:r w:rsidR="006E5ABE" w:rsidRPr="00FD45B3">
              <w:rPr>
                <w:rFonts w:ascii="Arial" w:hAnsi="Arial" w:cs="Arial"/>
                <w:noProof/>
                <w:webHidden/>
                <w:sz w:val="22"/>
                <w:szCs w:val="22"/>
              </w:rPr>
              <w:fldChar w:fldCharType="end"/>
            </w:r>
          </w:hyperlink>
        </w:p>
        <w:p w14:paraId="429FD89D" w14:textId="343586E9" w:rsidR="006E5ABE" w:rsidRPr="00FD45B3" w:rsidRDefault="006E5ABE">
          <w:pPr>
            <w:pStyle w:val="TDC2"/>
            <w:tabs>
              <w:tab w:val="right" w:leader="dot" w:pos="9736"/>
            </w:tabs>
            <w:rPr>
              <w:rFonts w:ascii="Arial" w:eastAsiaTheme="minorEastAsia" w:hAnsi="Arial" w:cs="Arial"/>
              <w:noProof/>
              <w:sz w:val="22"/>
              <w:szCs w:val="22"/>
              <w:lang w:eastAsia="es-ES"/>
            </w:rPr>
          </w:pPr>
          <w:hyperlink w:anchor="_Toc183701201" w:history="1">
            <w:r w:rsidRPr="00FD45B3">
              <w:rPr>
                <w:rStyle w:val="Hipervnculo"/>
                <w:rFonts w:ascii="Arial" w:hAnsi="Arial" w:cs="Arial"/>
                <w:noProof/>
                <w:sz w:val="22"/>
                <w:szCs w:val="22"/>
              </w:rPr>
              <w:t>1.1. Contexto del proyecto</w:t>
            </w:r>
            <w:r w:rsidRPr="00FD45B3">
              <w:rPr>
                <w:rFonts w:ascii="Arial" w:hAnsi="Arial" w:cs="Arial"/>
                <w:noProof/>
                <w:webHidden/>
                <w:sz w:val="22"/>
                <w:szCs w:val="22"/>
              </w:rPr>
              <w:tab/>
            </w:r>
            <w:r w:rsidRPr="00FD45B3">
              <w:rPr>
                <w:rFonts w:ascii="Arial" w:hAnsi="Arial" w:cs="Arial"/>
                <w:noProof/>
                <w:webHidden/>
                <w:sz w:val="22"/>
                <w:szCs w:val="22"/>
              </w:rPr>
              <w:fldChar w:fldCharType="begin"/>
            </w:r>
            <w:r w:rsidRPr="00FD45B3">
              <w:rPr>
                <w:rFonts w:ascii="Arial" w:hAnsi="Arial" w:cs="Arial"/>
                <w:noProof/>
                <w:webHidden/>
                <w:sz w:val="22"/>
                <w:szCs w:val="22"/>
              </w:rPr>
              <w:instrText xml:space="preserve"> PAGEREF _Toc183701201 \h </w:instrText>
            </w:r>
            <w:r w:rsidRPr="00FD45B3">
              <w:rPr>
                <w:rFonts w:ascii="Arial" w:hAnsi="Arial" w:cs="Arial"/>
                <w:noProof/>
                <w:webHidden/>
                <w:sz w:val="22"/>
                <w:szCs w:val="22"/>
              </w:rPr>
            </w:r>
            <w:r w:rsidRPr="00FD45B3">
              <w:rPr>
                <w:rFonts w:ascii="Arial" w:hAnsi="Arial" w:cs="Arial"/>
                <w:noProof/>
                <w:webHidden/>
                <w:sz w:val="22"/>
                <w:szCs w:val="22"/>
              </w:rPr>
              <w:fldChar w:fldCharType="separate"/>
            </w:r>
            <w:r w:rsidR="006E723D">
              <w:rPr>
                <w:rFonts w:ascii="Arial" w:hAnsi="Arial" w:cs="Arial"/>
                <w:noProof/>
                <w:webHidden/>
                <w:sz w:val="22"/>
                <w:szCs w:val="22"/>
              </w:rPr>
              <w:t>2</w:t>
            </w:r>
            <w:r w:rsidRPr="00FD45B3">
              <w:rPr>
                <w:rFonts w:ascii="Arial" w:hAnsi="Arial" w:cs="Arial"/>
                <w:noProof/>
                <w:webHidden/>
                <w:sz w:val="22"/>
                <w:szCs w:val="22"/>
              </w:rPr>
              <w:fldChar w:fldCharType="end"/>
            </w:r>
          </w:hyperlink>
        </w:p>
        <w:p w14:paraId="0945CE63" w14:textId="0DBF79A5" w:rsidR="006E5ABE" w:rsidRPr="00FD45B3" w:rsidRDefault="006E5ABE">
          <w:pPr>
            <w:pStyle w:val="TDC2"/>
            <w:tabs>
              <w:tab w:val="right" w:leader="dot" w:pos="9736"/>
            </w:tabs>
            <w:rPr>
              <w:rFonts w:ascii="Arial" w:eastAsiaTheme="minorEastAsia" w:hAnsi="Arial" w:cs="Arial"/>
              <w:noProof/>
              <w:sz w:val="22"/>
              <w:szCs w:val="22"/>
              <w:lang w:eastAsia="es-ES"/>
            </w:rPr>
          </w:pPr>
          <w:hyperlink w:anchor="_Toc183701202" w:history="1">
            <w:r w:rsidRPr="00FD45B3">
              <w:rPr>
                <w:rStyle w:val="Hipervnculo"/>
                <w:rFonts w:ascii="Arial" w:hAnsi="Arial" w:cs="Arial"/>
                <w:noProof/>
                <w:sz w:val="22"/>
                <w:szCs w:val="22"/>
              </w:rPr>
              <w:t>1.2. Problema de negocio a resolver</w:t>
            </w:r>
            <w:r w:rsidRPr="00FD45B3">
              <w:rPr>
                <w:rFonts w:ascii="Arial" w:hAnsi="Arial" w:cs="Arial"/>
                <w:noProof/>
                <w:webHidden/>
                <w:sz w:val="22"/>
                <w:szCs w:val="22"/>
              </w:rPr>
              <w:tab/>
            </w:r>
            <w:r w:rsidRPr="00FD45B3">
              <w:rPr>
                <w:rFonts w:ascii="Arial" w:hAnsi="Arial" w:cs="Arial"/>
                <w:noProof/>
                <w:webHidden/>
                <w:sz w:val="22"/>
                <w:szCs w:val="22"/>
              </w:rPr>
              <w:fldChar w:fldCharType="begin"/>
            </w:r>
            <w:r w:rsidRPr="00FD45B3">
              <w:rPr>
                <w:rFonts w:ascii="Arial" w:hAnsi="Arial" w:cs="Arial"/>
                <w:noProof/>
                <w:webHidden/>
                <w:sz w:val="22"/>
                <w:szCs w:val="22"/>
              </w:rPr>
              <w:instrText xml:space="preserve"> PAGEREF _Toc183701202 \h </w:instrText>
            </w:r>
            <w:r w:rsidRPr="00FD45B3">
              <w:rPr>
                <w:rFonts w:ascii="Arial" w:hAnsi="Arial" w:cs="Arial"/>
                <w:noProof/>
                <w:webHidden/>
                <w:sz w:val="22"/>
                <w:szCs w:val="22"/>
              </w:rPr>
            </w:r>
            <w:r w:rsidRPr="00FD45B3">
              <w:rPr>
                <w:rFonts w:ascii="Arial" w:hAnsi="Arial" w:cs="Arial"/>
                <w:noProof/>
                <w:webHidden/>
                <w:sz w:val="22"/>
                <w:szCs w:val="22"/>
              </w:rPr>
              <w:fldChar w:fldCharType="separate"/>
            </w:r>
            <w:r w:rsidR="006E723D">
              <w:rPr>
                <w:rFonts w:ascii="Arial" w:hAnsi="Arial" w:cs="Arial"/>
                <w:noProof/>
                <w:webHidden/>
                <w:sz w:val="22"/>
                <w:szCs w:val="22"/>
              </w:rPr>
              <w:t>2</w:t>
            </w:r>
            <w:r w:rsidRPr="00FD45B3">
              <w:rPr>
                <w:rFonts w:ascii="Arial" w:hAnsi="Arial" w:cs="Arial"/>
                <w:noProof/>
                <w:webHidden/>
                <w:sz w:val="22"/>
                <w:szCs w:val="22"/>
              </w:rPr>
              <w:fldChar w:fldCharType="end"/>
            </w:r>
          </w:hyperlink>
        </w:p>
        <w:p w14:paraId="560B6D27" w14:textId="76DBBA07" w:rsidR="006E5ABE" w:rsidRPr="00FD45B3" w:rsidRDefault="006E5ABE">
          <w:pPr>
            <w:pStyle w:val="TDC2"/>
            <w:tabs>
              <w:tab w:val="right" w:leader="dot" w:pos="9736"/>
            </w:tabs>
            <w:rPr>
              <w:rFonts w:ascii="Arial" w:eastAsiaTheme="minorEastAsia" w:hAnsi="Arial" w:cs="Arial"/>
              <w:noProof/>
              <w:sz w:val="22"/>
              <w:szCs w:val="22"/>
              <w:lang w:eastAsia="es-ES"/>
            </w:rPr>
          </w:pPr>
          <w:hyperlink w:anchor="_Toc183701203" w:history="1">
            <w:r w:rsidRPr="00FD45B3">
              <w:rPr>
                <w:rStyle w:val="Hipervnculo"/>
                <w:rFonts w:ascii="Arial" w:hAnsi="Arial" w:cs="Arial"/>
                <w:noProof/>
                <w:sz w:val="22"/>
                <w:szCs w:val="22"/>
              </w:rPr>
              <w:t>1.3. Objetivos generales y específicos</w:t>
            </w:r>
            <w:r w:rsidRPr="00FD45B3">
              <w:rPr>
                <w:rFonts w:ascii="Arial" w:hAnsi="Arial" w:cs="Arial"/>
                <w:noProof/>
                <w:webHidden/>
                <w:sz w:val="22"/>
                <w:szCs w:val="22"/>
              </w:rPr>
              <w:tab/>
            </w:r>
            <w:r w:rsidRPr="00FD45B3">
              <w:rPr>
                <w:rFonts w:ascii="Arial" w:hAnsi="Arial" w:cs="Arial"/>
                <w:noProof/>
                <w:webHidden/>
                <w:sz w:val="22"/>
                <w:szCs w:val="22"/>
              </w:rPr>
              <w:fldChar w:fldCharType="begin"/>
            </w:r>
            <w:r w:rsidRPr="00FD45B3">
              <w:rPr>
                <w:rFonts w:ascii="Arial" w:hAnsi="Arial" w:cs="Arial"/>
                <w:noProof/>
                <w:webHidden/>
                <w:sz w:val="22"/>
                <w:szCs w:val="22"/>
              </w:rPr>
              <w:instrText xml:space="preserve"> PAGEREF _Toc183701203 \h </w:instrText>
            </w:r>
            <w:r w:rsidRPr="00FD45B3">
              <w:rPr>
                <w:rFonts w:ascii="Arial" w:hAnsi="Arial" w:cs="Arial"/>
                <w:noProof/>
                <w:webHidden/>
                <w:sz w:val="22"/>
                <w:szCs w:val="22"/>
              </w:rPr>
            </w:r>
            <w:r w:rsidRPr="00FD45B3">
              <w:rPr>
                <w:rFonts w:ascii="Arial" w:hAnsi="Arial" w:cs="Arial"/>
                <w:noProof/>
                <w:webHidden/>
                <w:sz w:val="22"/>
                <w:szCs w:val="22"/>
              </w:rPr>
              <w:fldChar w:fldCharType="separate"/>
            </w:r>
            <w:r w:rsidR="006E723D">
              <w:rPr>
                <w:rFonts w:ascii="Arial" w:hAnsi="Arial" w:cs="Arial"/>
                <w:noProof/>
                <w:webHidden/>
                <w:sz w:val="22"/>
                <w:szCs w:val="22"/>
              </w:rPr>
              <w:t>2</w:t>
            </w:r>
            <w:r w:rsidRPr="00FD45B3">
              <w:rPr>
                <w:rFonts w:ascii="Arial" w:hAnsi="Arial" w:cs="Arial"/>
                <w:noProof/>
                <w:webHidden/>
                <w:sz w:val="22"/>
                <w:szCs w:val="22"/>
              </w:rPr>
              <w:fldChar w:fldCharType="end"/>
            </w:r>
          </w:hyperlink>
        </w:p>
        <w:p w14:paraId="0F674C0F" w14:textId="55B1F968" w:rsidR="006E5ABE" w:rsidRPr="00FD45B3" w:rsidRDefault="006E5ABE">
          <w:pPr>
            <w:pStyle w:val="TDC2"/>
            <w:tabs>
              <w:tab w:val="right" w:leader="dot" w:pos="9736"/>
            </w:tabs>
            <w:rPr>
              <w:rFonts w:ascii="Arial" w:eastAsiaTheme="minorEastAsia" w:hAnsi="Arial" w:cs="Arial"/>
              <w:noProof/>
              <w:sz w:val="22"/>
              <w:szCs w:val="22"/>
              <w:lang w:eastAsia="es-ES"/>
            </w:rPr>
          </w:pPr>
          <w:hyperlink w:anchor="_Toc183701204" w:history="1">
            <w:r w:rsidRPr="00FD45B3">
              <w:rPr>
                <w:rStyle w:val="Hipervnculo"/>
                <w:rFonts w:ascii="Arial" w:hAnsi="Arial" w:cs="Arial"/>
                <w:noProof/>
                <w:sz w:val="22"/>
                <w:szCs w:val="22"/>
              </w:rPr>
              <w:t>1.4. Métricas clave a monitorear</w:t>
            </w:r>
            <w:r w:rsidRPr="00FD45B3">
              <w:rPr>
                <w:rFonts w:ascii="Arial" w:hAnsi="Arial" w:cs="Arial"/>
                <w:noProof/>
                <w:webHidden/>
                <w:sz w:val="22"/>
                <w:szCs w:val="22"/>
              </w:rPr>
              <w:tab/>
            </w:r>
            <w:r w:rsidRPr="00FD45B3">
              <w:rPr>
                <w:rFonts w:ascii="Arial" w:hAnsi="Arial" w:cs="Arial"/>
                <w:noProof/>
                <w:webHidden/>
                <w:sz w:val="22"/>
                <w:szCs w:val="22"/>
              </w:rPr>
              <w:fldChar w:fldCharType="begin"/>
            </w:r>
            <w:r w:rsidRPr="00FD45B3">
              <w:rPr>
                <w:rFonts w:ascii="Arial" w:hAnsi="Arial" w:cs="Arial"/>
                <w:noProof/>
                <w:webHidden/>
                <w:sz w:val="22"/>
                <w:szCs w:val="22"/>
              </w:rPr>
              <w:instrText xml:space="preserve"> PAGEREF _Toc183701204 \h </w:instrText>
            </w:r>
            <w:r w:rsidRPr="00FD45B3">
              <w:rPr>
                <w:rFonts w:ascii="Arial" w:hAnsi="Arial" w:cs="Arial"/>
                <w:noProof/>
                <w:webHidden/>
                <w:sz w:val="22"/>
                <w:szCs w:val="22"/>
              </w:rPr>
            </w:r>
            <w:r w:rsidRPr="00FD45B3">
              <w:rPr>
                <w:rFonts w:ascii="Arial" w:hAnsi="Arial" w:cs="Arial"/>
                <w:noProof/>
                <w:webHidden/>
                <w:sz w:val="22"/>
                <w:szCs w:val="22"/>
              </w:rPr>
              <w:fldChar w:fldCharType="separate"/>
            </w:r>
            <w:r w:rsidR="006E723D">
              <w:rPr>
                <w:rFonts w:ascii="Arial" w:hAnsi="Arial" w:cs="Arial"/>
                <w:noProof/>
                <w:webHidden/>
                <w:sz w:val="22"/>
                <w:szCs w:val="22"/>
              </w:rPr>
              <w:t>3</w:t>
            </w:r>
            <w:r w:rsidRPr="00FD45B3">
              <w:rPr>
                <w:rFonts w:ascii="Arial" w:hAnsi="Arial" w:cs="Arial"/>
                <w:noProof/>
                <w:webHidden/>
                <w:sz w:val="22"/>
                <w:szCs w:val="22"/>
              </w:rPr>
              <w:fldChar w:fldCharType="end"/>
            </w:r>
          </w:hyperlink>
        </w:p>
        <w:p w14:paraId="08DD9B97" w14:textId="228A0DAB" w:rsidR="006E5ABE" w:rsidRPr="00FD45B3" w:rsidRDefault="006E5ABE">
          <w:pPr>
            <w:pStyle w:val="TDC2"/>
            <w:tabs>
              <w:tab w:val="right" w:leader="dot" w:pos="9736"/>
            </w:tabs>
            <w:rPr>
              <w:rFonts w:ascii="Arial" w:eastAsiaTheme="minorEastAsia" w:hAnsi="Arial" w:cs="Arial"/>
              <w:noProof/>
              <w:sz w:val="22"/>
              <w:szCs w:val="22"/>
              <w:lang w:eastAsia="es-ES"/>
            </w:rPr>
          </w:pPr>
          <w:hyperlink w:anchor="_Toc183701205" w:history="1">
            <w:r w:rsidRPr="00FD45B3">
              <w:rPr>
                <w:rStyle w:val="Hipervnculo"/>
                <w:rFonts w:ascii="Arial" w:hAnsi="Arial" w:cs="Arial"/>
                <w:noProof/>
                <w:sz w:val="22"/>
                <w:szCs w:val="22"/>
              </w:rPr>
              <w:t>1.5. Control de versiones documento</w:t>
            </w:r>
            <w:r w:rsidRPr="00FD45B3">
              <w:rPr>
                <w:rFonts w:ascii="Arial" w:hAnsi="Arial" w:cs="Arial"/>
                <w:noProof/>
                <w:webHidden/>
                <w:sz w:val="22"/>
                <w:szCs w:val="22"/>
              </w:rPr>
              <w:tab/>
            </w:r>
            <w:r w:rsidRPr="00FD45B3">
              <w:rPr>
                <w:rFonts w:ascii="Arial" w:hAnsi="Arial" w:cs="Arial"/>
                <w:noProof/>
                <w:webHidden/>
                <w:sz w:val="22"/>
                <w:szCs w:val="22"/>
              </w:rPr>
              <w:fldChar w:fldCharType="begin"/>
            </w:r>
            <w:r w:rsidRPr="00FD45B3">
              <w:rPr>
                <w:rFonts w:ascii="Arial" w:hAnsi="Arial" w:cs="Arial"/>
                <w:noProof/>
                <w:webHidden/>
                <w:sz w:val="22"/>
                <w:szCs w:val="22"/>
              </w:rPr>
              <w:instrText xml:space="preserve"> PAGEREF _Toc183701205 \h </w:instrText>
            </w:r>
            <w:r w:rsidRPr="00FD45B3">
              <w:rPr>
                <w:rFonts w:ascii="Arial" w:hAnsi="Arial" w:cs="Arial"/>
                <w:noProof/>
                <w:webHidden/>
                <w:sz w:val="22"/>
                <w:szCs w:val="22"/>
              </w:rPr>
            </w:r>
            <w:r w:rsidRPr="00FD45B3">
              <w:rPr>
                <w:rFonts w:ascii="Arial" w:hAnsi="Arial" w:cs="Arial"/>
                <w:noProof/>
                <w:webHidden/>
                <w:sz w:val="22"/>
                <w:szCs w:val="22"/>
              </w:rPr>
              <w:fldChar w:fldCharType="separate"/>
            </w:r>
            <w:r w:rsidR="006E723D">
              <w:rPr>
                <w:rFonts w:ascii="Arial" w:hAnsi="Arial" w:cs="Arial"/>
                <w:noProof/>
                <w:webHidden/>
                <w:sz w:val="22"/>
                <w:szCs w:val="22"/>
              </w:rPr>
              <w:t>3</w:t>
            </w:r>
            <w:r w:rsidRPr="00FD45B3">
              <w:rPr>
                <w:rFonts w:ascii="Arial" w:hAnsi="Arial" w:cs="Arial"/>
                <w:noProof/>
                <w:webHidden/>
                <w:sz w:val="22"/>
                <w:szCs w:val="22"/>
              </w:rPr>
              <w:fldChar w:fldCharType="end"/>
            </w:r>
          </w:hyperlink>
        </w:p>
        <w:p w14:paraId="38A6B5EA" w14:textId="66986D28" w:rsidR="006E5ABE" w:rsidRPr="00FD45B3" w:rsidRDefault="006E5ABE">
          <w:pPr>
            <w:pStyle w:val="TDC1"/>
            <w:tabs>
              <w:tab w:val="right" w:leader="dot" w:pos="9736"/>
            </w:tabs>
            <w:rPr>
              <w:rFonts w:ascii="Arial" w:eastAsiaTheme="minorEastAsia" w:hAnsi="Arial" w:cs="Arial"/>
              <w:noProof/>
              <w:sz w:val="22"/>
              <w:szCs w:val="22"/>
              <w:lang w:eastAsia="es-ES"/>
            </w:rPr>
          </w:pPr>
          <w:hyperlink w:anchor="_Toc183701206" w:history="1">
            <w:r w:rsidRPr="00FD45B3">
              <w:rPr>
                <w:rStyle w:val="Hipervnculo"/>
                <w:rFonts w:ascii="Arial" w:hAnsi="Arial" w:cs="Arial"/>
                <w:noProof/>
                <w:sz w:val="22"/>
                <w:szCs w:val="22"/>
              </w:rPr>
              <w:t>2. Arquitectura</w:t>
            </w:r>
            <w:r w:rsidRPr="00FD45B3">
              <w:rPr>
                <w:rFonts w:ascii="Arial" w:hAnsi="Arial" w:cs="Arial"/>
                <w:noProof/>
                <w:webHidden/>
                <w:sz w:val="22"/>
                <w:szCs w:val="22"/>
              </w:rPr>
              <w:tab/>
            </w:r>
            <w:r w:rsidRPr="00FD45B3">
              <w:rPr>
                <w:rFonts w:ascii="Arial" w:hAnsi="Arial" w:cs="Arial"/>
                <w:noProof/>
                <w:webHidden/>
                <w:sz w:val="22"/>
                <w:szCs w:val="22"/>
              </w:rPr>
              <w:fldChar w:fldCharType="begin"/>
            </w:r>
            <w:r w:rsidRPr="00FD45B3">
              <w:rPr>
                <w:rFonts w:ascii="Arial" w:hAnsi="Arial" w:cs="Arial"/>
                <w:noProof/>
                <w:webHidden/>
                <w:sz w:val="22"/>
                <w:szCs w:val="22"/>
              </w:rPr>
              <w:instrText xml:space="preserve"> PAGEREF _Toc183701206 \h </w:instrText>
            </w:r>
            <w:r w:rsidRPr="00FD45B3">
              <w:rPr>
                <w:rFonts w:ascii="Arial" w:hAnsi="Arial" w:cs="Arial"/>
                <w:noProof/>
                <w:webHidden/>
                <w:sz w:val="22"/>
                <w:szCs w:val="22"/>
              </w:rPr>
            </w:r>
            <w:r w:rsidRPr="00FD45B3">
              <w:rPr>
                <w:rFonts w:ascii="Arial" w:hAnsi="Arial" w:cs="Arial"/>
                <w:noProof/>
                <w:webHidden/>
                <w:sz w:val="22"/>
                <w:szCs w:val="22"/>
              </w:rPr>
              <w:fldChar w:fldCharType="separate"/>
            </w:r>
            <w:r w:rsidR="006E723D">
              <w:rPr>
                <w:rFonts w:ascii="Arial" w:hAnsi="Arial" w:cs="Arial"/>
                <w:noProof/>
                <w:webHidden/>
                <w:sz w:val="22"/>
                <w:szCs w:val="22"/>
              </w:rPr>
              <w:t>4</w:t>
            </w:r>
            <w:r w:rsidRPr="00FD45B3">
              <w:rPr>
                <w:rFonts w:ascii="Arial" w:hAnsi="Arial" w:cs="Arial"/>
                <w:noProof/>
                <w:webHidden/>
                <w:sz w:val="22"/>
                <w:szCs w:val="22"/>
              </w:rPr>
              <w:fldChar w:fldCharType="end"/>
            </w:r>
          </w:hyperlink>
        </w:p>
        <w:p w14:paraId="6E9DA57A" w14:textId="27C528B1" w:rsidR="006E5ABE" w:rsidRPr="00FD45B3" w:rsidRDefault="006E5ABE">
          <w:pPr>
            <w:pStyle w:val="TDC2"/>
            <w:tabs>
              <w:tab w:val="right" w:leader="dot" w:pos="9736"/>
            </w:tabs>
            <w:rPr>
              <w:rFonts w:ascii="Arial" w:eastAsiaTheme="minorEastAsia" w:hAnsi="Arial" w:cs="Arial"/>
              <w:noProof/>
              <w:sz w:val="22"/>
              <w:szCs w:val="22"/>
              <w:lang w:eastAsia="es-ES"/>
            </w:rPr>
          </w:pPr>
          <w:hyperlink w:anchor="_Toc183701207" w:history="1">
            <w:r w:rsidRPr="00FD45B3">
              <w:rPr>
                <w:rStyle w:val="Hipervnculo"/>
                <w:rFonts w:ascii="Arial" w:hAnsi="Arial" w:cs="Arial"/>
                <w:noProof/>
                <w:sz w:val="22"/>
                <w:szCs w:val="22"/>
              </w:rPr>
              <w:t>2.1. Descripción general de la arquitectura</w:t>
            </w:r>
            <w:r w:rsidRPr="00FD45B3">
              <w:rPr>
                <w:rFonts w:ascii="Arial" w:hAnsi="Arial" w:cs="Arial"/>
                <w:noProof/>
                <w:webHidden/>
                <w:sz w:val="22"/>
                <w:szCs w:val="22"/>
              </w:rPr>
              <w:tab/>
            </w:r>
            <w:r w:rsidRPr="00FD45B3">
              <w:rPr>
                <w:rFonts w:ascii="Arial" w:hAnsi="Arial" w:cs="Arial"/>
                <w:noProof/>
                <w:webHidden/>
                <w:sz w:val="22"/>
                <w:szCs w:val="22"/>
              </w:rPr>
              <w:fldChar w:fldCharType="begin"/>
            </w:r>
            <w:r w:rsidRPr="00FD45B3">
              <w:rPr>
                <w:rFonts w:ascii="Arial" w:hAnsi="Arial" w:cs="Arial"/>
                <w:noProof/>
                <w:webHidden/>
                <w:sz w:val="22"/>
                <w:szCs w:val="22"/>
              </w:rPr>
              <w:instrText xml:space="preserve"> PAGEREF _Toc183701207 \h </w:instrText>
            </w:r>
            <w:r w:rsidRPr="00FD45B3">
              <w:rPr>
                <w:rFonts w:ascii="Arial" w:hAnsi="Arial" w:cs="Arial"/>
                <w:noProof/>
                <w:webHidden/>
                <w:sz w:val="22"/>
                <w:szCs w:val="22"/>
              </w:rPr>
            </w:r>
            <w:r w:rsidRPr="00FD45B3">
              <w:rPr>
                <w:rFonts w:ascii="Arial" w:hAnsi="Arial" w:cs="Arial"/>
                <w:noProof/>
                <w:webHidden/>
                <w:sz w:val="22"/>
                <w:szCs w:val="22"/>
              </w:rPr>
              <w:fldChar w:fldCharType="separate"/>
            </w:r>
            <w:r w:rsidR="006E723D">
              <w:rPr>
                <w:rFonts w:ascii="Arial" w:hAnsi="Arial" w:cs="Arial"/>
                <w:noProof/>
                <w:webHidden/>
                <w:sz w:val="22"/>
                <w:szCs w:val="22"/>
              </w:rPr>
              <w:t>4</w:t>
            </w:r>
            <w:r w:rsidRPr="00FD45B3">
              <w:rPr>
                <w:rFonts w:ascii="Arial" w:hAnsi="Arial" w:cs="Arial"/>
                <w:noProof/>
                <w:webHidden/>
                <w:sz w:val="22"/>
                <w:szCs w:val="22"/>
              </w:rPr>
              <w:fldChar w:fldCharType="end"/>
            </w:r>
          </w:hyperlink>
        </w:p>
        <w:p w14:paraId="30E2207F" w14:textId="6ECF82F3" w:rsidR="006E5ABE" w:rsidRPr="00FD45B3" w:rsidRDefault="006E5ABE">
          <w:pPr>
            <w:pStyle w:val="TDC2"/>
            <w:tabs>
              <w:tab w:val="right" w:leader="dot" w:pos="9736"/>
            </w:tabs>
            <w:rPr>
              <w:rFonts w:ascii="Arial" w:eastAsiaTheme="minorEastAsia" w:hAnsi="Arial" w:cs="Arial"/>
              <w:noProof/>
              <w:sz w:val="22"/>
              <w:szCs w:val="22"/>
              <w:lang w:eastAsia="es-ES"/>
            </w:rPr>
          </w:pPr>
          <w:hyperlink w:anchor="_Toc183701208" w:history="1">
            <w:r w:rsidRPr="00FD45B3">
              <w:rPr>
                <w:rStyle w:val="Hipervnculo"/>
                <w:rFonts w:ascii="Arial" w:hAnsi="Arial" w:cs="Arial"/>
                <w:noProof/>
                <w:sz w:val="22"/>
                <w:szCs w:val="22"/>
              </w:rPr>
              <w:t>2.2. Diagrama del flujo de datos</w:t>
            </w:r>
            <w:r w:rsidRPr="00FD45B3">
              <w:rPr>
                <w:rFonts w:ascii="Arial" w:hAnsi="Arial" w:cs="Arial"/>
                <w:noProof/>
                <w:webHidden/>
                <w:sz w:val="22"/>
                <w:szCs w:val="22"/>
              </w:rPr>
              <w:tab/>
            </w:r>
            <w:r w:rsidRPr="00FD45B3">
              <w:rPr>
                <w:rFonts w:ascii="Arial" w:hAnsi="Arial" w:cs="Arial"/>
                <w:noProof/>
                <w:webHidden/>
                <w:sz w:val="22"/>
                <w:szCs w:val="22"/>
              </w:rPr>
              <w:fldChar w:fldCharType="begin"/>
            </w:r>
            <w:r w:rsidRPr="00FD45B3">
              <w:rPr>
                <w:rFonts w:ascii="Arial" w:hAnsi="Arial" w:cs="Arial"/>
                <w:noProof/>
                <w:webHidden/>
                <w:sz w:val="22"/>
                <w:szCs w:val="22"/>
              </w:rPr>
              <w:instrText xml:space="preserve"> PAGEREF _Toc183701208 \h </w:instrText>
            </w:r>
            <w:r w:rsidRPr="00FD45B3">
              <w:rPr>
                <w:rFonts w:ascii="Arial" w:hAnsi="Arial" w:cs="Arial"/>
                <w:noProof/>
                <w:webHidden/>
                <w:sz w:val="22"/>
                <w:szCs w:val="22"/>
              </w:rPr>
            </w:r>
            <w:r w:rsidRPr="00FD45B3">
              <w:rPr>
                <w:rFonts w:ascii="Arial" w:hAnsi="Arial" w:cs="Arial"/>
                <w:noProof/>
                <w:webHidden/>
                <w:sz w:val="22"/>
                <w:szCs w:val="22"/>
              </w:rPr>
              <w:fldChar w:fldCharType="separate"/>
            </w:r>
            <w:r w:rsidR="006E723D">
              <w:rPr>
                <w:rFonts w:ascii="Arial" w:hAnsi="Arial" w:cs="Arial"/>
                <w:noProof/>
                <w:webHidden/>
                <w:sz w:val="22"/>
                <w:szCs w:val="22"/>
              </w:rPr>
              <w:t>4</w:t>
            </w:r>
            <w:r w:rsidRPr="00FD45B3">
              <w:rPr>
                <w:rFonts w:ascii="Arial" w:hAnsi="Arial" w:cs="Arial"/>
                <w:noProof/>
                <w:webHidden/>
                <w:sz w:val="22"/>
                <w:szCs w:val="22"/>
              </w:rPr>
              <w:fldChar w:fldCharType="end"/>
            </w:r>
          </w:hyperlink>
        </w:p>
        <w:p w14:paraId="6E05869E" w14:textId="0311FBE2" w:rsidR="006E5ABE" w:rsidRPr="00FD45B3" w:rsidRDefault="006E5ABE">
          <w:pPr>
            <w:pStyle w:val="TDC2"/>
            <w:tabs>
              <w:tab w:val="right" w:leader="dot" w:pos="9736"/>
            </w:tabs>
            <w:rPr>
              <w:rFonts w:ascii="Arial" w:eastAsiaTheme="minorEastAsia" w:hAnsi="Arial" w:cs="Arial"/>
              <w:noProof/>
              <w:sz w:val="22"/>
              <w:szCs w:val="22"/>
              <w:lang w:eastAsia="es-ES"/>
            </w:rPr>
          </w:pPr>
          <w:hyperlink w:anchor="_Toc183701209" w:history="1">
            <w:r w:rsidRPr="00FD45B3">
              <w:rPr>
                <w:rStyle w:val="Hipervnculo"/>
                <w:rFonts w:ascii="Arial" w:hAnsi="Arial" w:cs="Arial"/>
                <w:noProof/>
                <w:sz w:val="22"/>
                <w:szCs w:val="22"/>
              </w:rPr>
              <w:t>2.3. Detalle de componentes</w:t>
            </w:r>
            <w:r w:rsidRPr="00FD45B3">
              <w:rPr>
                <w:rFonts w:ascii="Arial" w:hAnsi="Arial" w:cs="Arial"/>
                <w:noProof/>
                <w:webHidden/>
                <w:sz w:val="22"/>
                <w:szCs w:val="22"/>
              </w:rPr>
              <w:tab/>
            </w:r>
            <w:r w:rsidRPr="00FD45B3">
              <w:rPr>
                <w:rFonts w:ascii="Arial" w:hAnsi="Arial" w:cs="Arial"/>
                <w:noProof/>
                <w:webHidden/>
                <w:sz w:val="22"/>
                <w:szCs w:val="22"/>
              </w:rPr>
              <w:fldChar w:fldCharType="begin"/>
            </w:r>
            <w:r w:rsidRPr="00FD45B3">
              <w:rPr>
                <w:rFonts w:ascii="Arial" w:hAnsi="Arial" w:cs="Arial"/>
                <w:noProof/>
                <w:webHidden/>
                <w:sz w:val="22"/>
                <w:szCs w:val="22"/>
              </w:rPr>
              <w:instrText xml:space="preserve"> PAGEREF _Toc183701209 \h </w:instrText>
            </w:r>
            <w:r w:rsidRPr="00FD45B3">
              <w:rPr>
                <w:rFonts w:ascii="Arial" w:hAnsi="Arial" w:cs="Arial"/>
                <w:noProof/>
                <w:webHidden/>
                <w:sz w:val="22"/>
                <w:szCs w:val="22"/>
              </w:rPr>
            </w:r>
            <w:r w:rsidRPr="00FD45B3">
              <w:rPr>
                <w:rFonts w:ascii="Arial" w:hAnsi="Arial" w:cs="Arial"/>
                <w:noProof/>
                <w:webHidden/>
                <w:sz w:val="22"/>
                <w:szCs w:val="22"/>
              </w:rPr>
              <w:fldChar w:fldCharType="separate"/>
            </w:r>
            <w:r w:rsidR="006E723D">
              <w:rPr>
                <w:rFonts w:ascii="Arial" w:hAnsi="Arial" w:cs="Arial"/>
                <w:noProof/>
                <w:webHidden/>
                <w:sz w:val="22"/>
                <w:szCs w:val="22"/>
              </w:rPr>
              <w:t>5</w:t>
            </w:r>
            <w:r w:rsidRPr="00FD45B3">
              <w:rPr>
                <w:rFonts w:ascii="Arial" w:hAnsi="Arial" w:cs="Arial"/>
                <w:noProof/>
                <w:webHidden/>
                <w:sz w:val="22"/>
                <w:szCs w:val="22"/>
              </w:rPr>
              <w:fldChar w:fldCharType="end"/>
            </w:r>
          </w:hyperlink>
        </w:p>
        <w:p w14:paraId="650A5D79" w14:textId="55FB823A" w:rsidR="006E5ABE" w:rsidRPr="00FD45B3" w:rsidRDefault="006E5ABE">
          <w:pPr>
            <w:pStyle w:val="TDC3"/>
            <w:tabs>
              <w:tab w:val="right" w:leader="dot" w:pos="9736"/>
            </w:tabs>
            <w:rPr>
              <w:rFonts w:ascii="Arial" w:hAnsi="Arial" w:cs="Arial"/>
              <w:noProof/>
              <w:sz w:val="22"/>
              <w:szCs w:val="22"/>
            </w:rPr>
          </w:pPr>
          <w:hyperlink w:anchor="_Toc183701210" w:history="1">
            <w:r w:rsidRPr="00FD45B3">
              <w:rPr>
                <w:rStyle w:val="Hipervnculo"/>
                <w:rFonts w:ascii="Arial" w:hAnsi="Arial" w:cs="Arial"/>
                <w:noProof/>
                <w:sz w:val="22"/>
                <w:szCs w:val="22"/>
              </w:rPr>
              <w:t>2.3.1. Listas de SharePoint</w:t>
            </w:r>
            <w:r w:rsidRPr="00FD45B3">
              <w:rPr>
                <w:rFonts w:ascii="Arial" w:hAnsi="Arial" w:cs="Arial"/>
                <w:noProof/>
                <w:webHidden/>
                <w:sz w:val="22"/>
                <w:szCs w:val="22"/>
              </w:rPr>
              <w:tab/>
            </w:r>
            <w:r w:rsidRPr="00FD45B3">
              <w:rPr>
                <w:rFonts w:ascii="Arial" w:hAnsi="Arial" w:cs="Arial"/>
                <w:noProof/>
                <w:webHidden/>
                <w:sz w:val="22"/>
                <w:szCs w:val="22"/>
              </w:rPr>
              <w:fldChar w:fldCharType="begin"/>
            </w:r>
            <w:r w:rsidRPr="00FD45B3">
              <w:rPr>
                <w:rFonts w:ascii="Arial" w:hAnsi="Arial" w:cs="Arial"/>
                <w:noProof/>
                <w:webHidden/>
                <w:sz w:val="22"/>
                <w:szCs w:val="22"/>
              </w:rPr>
              <w:instrText xml:space="preserve"> PAGEREF _Toc183701210 \h </w:instrText>
            </w:r>
            <w:r w:rsidRPr="00FD45B3">
              <w:rPr>
                <w:rFonts w:ascii="Arial" w:hAnsi="Arial" w:cs="Arial"/>
                <w:noProof/>
                <w:webHidden/>
                <w:sz w:val="22"/>
                <w:szCs w:val="22"/>
              </w:rPr>
            </w:r>
            <w:r w:rsidRPr="00FD45B3">
              <w:rPr>
                <w:rFonts w:ascii="Arial" w:hAnsi="Arial" w:cs="Arial"/>
                <w:noProof/>
                <w:webHidden/>
                <w:sz w:val="22"/>
                <w:szCs w:val="22"/>
              </w:rPr>
              <w:fldChar w:fldCharType="separate"/>
            </w:r>
            <w:r w:rsidR="006E723D">
              <w:rPr>
                <w:rFonts w:ascii="Arial" w:hAnsi="Arial" w:cs="Arial"/>
                <w:noProof/>
                <w:webHidden/>
                <w:sz w:val="22"/>
                <w:szCs w:val="22"/>
              </w:rPr>
              <w:t>5</w:t>
            </w:r>
            <w:r w:rsidRPr="00FD45B3">
              <w:rPr>
                <w:rFonts w:ascii="Arial" w:hAnsi="Arial" w:cs="Arial"/>
                <w:noProof/>
                <w:webHidden/>
                <w:sz w:val="22"/>
                <w:szCs w:val="22"/>
              </w:rPr>
              <w:fldChar w:fldCharType="end"/>
            </w:r>
          </w:hyperlink>
        </w:p>
        <w:p w14:paraId="59B0D162" w14:textId="56BAD03E" w:rsidR="006E5ABE" w:rsidRPr="00FD45B3" w:rsidRDefault="006E5ABE">
          <w:pPr>
            <w:pStyle w:val="TDC3"/>
            <w:tabs>
              <w:tab w:val="right" w:leader="dot" w:pos="9736"/>
            </w:tabs>
            <w:rPr>
              <w:rFonts w:ascii="Arial" w:hAnsi="Arial" w:cs="Arial"/>
              <w:noProof/>
              <w:sz w:val="22"/>
              <w:szCs w:val="22"/>
            </w:rPr>
          </w:pPr>
          <w:hyperlink w:anchor="_Toc183701211" w:history="1">
            <w:r w:rsidRPr="00FD45B3">
              <w:rPr>
                <w:rStyle w:val="Hipervnculo"/>
                <w:rFonts w:ascii="Arial" w:hAnsi="Arial" w:cs="Arial"/>
                <w:noProof/>
                <w:sz w:val="22"/>
                <w:szCs w:val="22"/>
              </w:rPr>
              <w:t>2.3.2. Azure Data Factory</w:t>
            </w:r>
            <w:r w:rsidRPr="00FD45B3">
              <w:rPr>
                <w:rFonts w:ascii="Arial" w:hAnsi="Arial" w:cs="Arial"/>
                <w:noProof/>
                <w:webHidden/>
                <w:sz w:val="22"/>
                <w:szCs w:val="22"/>
              </w:rPr>
              <w:tab/>
            </w:r>
            <w:r w:rsidRPr="00FD45B3">
              <w:rPr>
                <w:rFonts w:ascii="Arial" w:hAnsi="Arial" w:cs="Arial"/>
                <w:noProof/>
                <w:webHidden/>
                <w:sz w:val="22"/>
                <w:szCs w:val="22"/>
              </w:rPr>
              <w:fldChar w:fldCharType="begin"/>
            </w:r>
            <w:r w:rsidRPr="00FD45B3">
              <w:rPr>
                <w:rFonts w:ascii="Arial" w:hAnsi="Arial" w:cs="Arial"/>
                <w:noProof/>
                <w:webHidden/>
                <w:sz w:val="22"/>
                <w:szCs w:val="22"/>
              </w:rPr>
              <w:instrText xml:space="preserve"> PAGEREF _Toc183701211 \h </w:instrText>
            </w:r>
            <w:r w:rsidRPr="00FD45B3">
              <w:rPr>
                <w:rFonts w:ascii="Arial" w:hAnsi="Arial" w:cs="Arial"/>
                <w:noProof/>
                <w:webHidden/>
                <w:sz w:val="22"/>
                <w:szCs w:val="22"/>
              </w:rPr>
            </w:r>
            <w:r w:rsidRPr="00FD45B3">
              <w:rPr>
                <w:rFonts w:ascii="Arial" w:hAnsi="Arial" w:cs="Arial"/>
                <w:noProof/>
                <w:webHidden/>
                <w:sz w:val="22"/>
                <w:szCs w:val="22"/>
              </w:rPr>
              <w:fldChar w:fldCharType="separate"/>
            </w:r>
            <w:r w:rsidR="006E723D">
              <w:rPr>
                <w:rFonts w:ascii="Arial" w:hAnsi="Arial" w:cs="Arial"/>
                <w:noProof/>
                <w:webHidden/>
                <w:sz w:val="22"/>
                <w:szCs w:val="22"/>
              </w:rPr>
              <w:t>5</w:t>
            </w:r>
            <w:r w:rsidRPr="00FD45B3">
              <w:rPr>
                <w:rFonts w:ascii="Arial" w:hAnsi="Arial" w:cs="Arial"/>
                <w:noProof/>
                <w:webHidden/>
                <w:sz w:val="22"/>
                <w:szCs w:val="22"/>
              </w:rPr>
              <w:fldChar w:fldCharType="end"/>
            </w:r>
          </w:hyperlink>
        </w:p>
        <w:p w14:paraId="6F5D820D" w14:textId="71BACE6F" w:rsidR="006E5ABE" w:rsidRPr="00FD45B3" w:rsidRDefault="006E5ABE">
          <w:pPr>
            <w:pStyle w:val="TDC3"/>
            <w:tabs>
              <w:tab w:val="right" w:leader="dot" w:pos="9736"/>
            </w:tabs>
            <w:rPr>
              <w:rFonts w:ascii="Arial" w:hAnsi="Arial" w:cs="Arial"/>
              <w:noProof/>
              <w:sz w:val="22"/>
              <w:szCs w:val="22"/>
            </w:rPr>
          </w:pPr>
          <w:hyperlink w:anchor="_Toc183701212" w:history="1">
            <w:r w:rsidRPr="00FD45B3">
              <w:rPr>
                <w:rStyle w:val="Hipervnculo"/>
                <w:rFonts w:ascii="Arial" w:hAnsi="Arial" w:cs="Arial"/>
                <w:noProof/>
                <w:sz w:val="22"/>
                <w:szCs w:val="22"/>
              </w:rPr>
              <w:t>2.3.3. Bases de datos SQL</w:t>
            </w:r>
            <w:r w:rsidRPr="00FD45B3">
              <w:rPr>
                <w:rFonts w:ascii="Arial" w:hAnsi="Arial" w:cs="Arial"/>
                <w:noProof/>
                <w:webHidden/>
                <w:sz w:val="22"/>
                <w:szCs w:val="22"/>
              </w:rPr>
              <w:tab/>
            </w:r>
            <w:r w:rsidRPr="00FD45B3">
              <w:rPr>
                <w:rFonts w:ascii="Arial" w:hAnsi="Arial" w:cs="Arial"/>
                <w:noProof/>
                <w:webHidden/>
                <w:sz w:val="22"/>
                <w:szCs w:val="22"/>
              </w:rPr>
              <w:fldChar w:fldCharType="begin"/>
            </w:r>
            <w:r w:rsidRPr="00FD45B3">
              <w:rPr>
                <w:rFonts w:ascii="Arial" w:hAnsi="Arial" w:cs="Arial"/>
                <w:noProof/>
                <w:webHidden/>
                <w:sz w:val="22"/>
                <w:szCs w:val="22"/>
              </w:rPr>
              <w:instrText xml:space="preserve"> PAGEREF _Toc183701212 \h </w:instrText>
            </w:r>
            <w:r w:rsidRPr="00FD45B3">
              <w:rPr>
                <w:rFonts w:ascii="Arial" w:hAnsi="Arial" w:cs="Arial"/>
                <w:noProof/>
                <w:webHidden/>
                <w:sz w:val="22"/>
                <w:szCs w:val="22"/>
              </w:rPr>
            </w:r>
            <w:r w:rsidRPr="00FD45B3">
              <w:rPr>
                <w:rFonts w:ascii="Arial" w:hAnsi="Arial" w:cs="Arial"/>
                <w:noProof/>
                <w:webHidden/>
                <w:sz w:val="22"/>
                <w:szCs w:val="22"/>
              </w:rPr>
              <w:fldChar w:fldCharType="separate"/>
            </w:r>
            <w:r w:rsidR="006E723D">
              <w:rPr>
                <w:rFonts w:ascii="Arial" w:hAnsi="Arial" w:cs="Arial"/>
                <w:noProof/>
                <w:webHidden/>
                <w:sz w:val="22"/>
                <w:szCs w:val="22"/>
              </w:rPr>
              <w:t>6</w:t>
            </w:r>
            <w:r w:rsidRPr="00FD45B3">
              <w:rPr>
                <w:rFonts w:ascii="Arial" w:hAnsi="Arial" w:cs="Arial"/>
                <w:noProof/>
                <w:webHidden/>
                <w:sz w:val="22"/>
                <w:szCs w:val="22"/>
              </w:rPr>
              <w:fldChar w:fldCharType="end"/>
            </w:r>
          </w:hyperlink>
        </w:p>
        <w:p w14:paraId="71532AAD" w14:textId="41EF2D96" w:rsidR="006E5ABE" w:rsidRPr="00FD45B3" w:rsidRDefault="006E5ABE">
          <w:pPr>
            <w:pStyle w:val="TDC1"/>
            <w:tabs>
              <w:tab w:val="right" w:leader="dot" w:pos="9736"/>
            </w:tabs>
            <w:rPr>
              <w:rFonts w:ascii="Arial" w:eastAsiaTheme="minorEastAsia" w:hAnsi="Arial" w:cs="Arial"/>
              <w:noProof/>
              <w:sz w:val="22"/>
              <w:szCs w:val="22"/>
              <w:lang w:eastAsia="es-ES"/>
            </w:rPr>
          </w:pPr>
          <w:hyperlink w:anchor="_Toc183701213" w:history="1">
            <w:r w:rsidRPr="00FD45B3">
              <w:rPr>
                <w:rStyle w:val="Hipervnculo"/>
                <w:rFonts w:ascii="Arial" w:hAnsi="Arial" w:cs="Arial"/>
                <w:noProof/>
                <w:sz w:val="22"/>
                <w:szCs w:val="22"/>
              </w:rPr>
              <w:t>3. Fuentes de Datos y Transformaciones</w:t>
            </w:r>
            <w:r w:rsidRPr="00FD45B3">
              <w:rPr>
                <w:rFonts w:ascii="Arial" w:hAnsi="Arial" w:cs="Arial"/>
                <w:noProof/>
                <w:webHidden/>
                <w:sz w:val="22"/>
                <w:szCs w:val="22"/>
              </w:rPr>
              <w:tab/>
            </w:r>
            <w:r w:rsidRPr="00FD45B3">
              <w:rPr>
                <w:rFonts w:ascii="Arial" w:hAnsi="Arial" w:cs="Arial"/>
                <w:noProof/>
                <w:webHidden/>
                <w:sz w:val="22"/>
                <w:szCs w:val="22"/>
              </w:rPr>
              <w:fldChar w:fldCharType="begin"/>
            </w:r>
            <w:r w:rsidRPr="00FD45B3">
              <w:rPr>
                <w:rFonts w:ascii="Arial" w:hAnsi="Arial" w:cs="Arial"/>
                <w:noProof/>
                <w:webHidden/>
                <w:sz w:val="22"/>
                <w:szCs w:val="22"/>
              </w:rPr>
              <w:instrText xml:space="preserve"> PAGEREF _Toc183701213 \h </w:instrText>
            </w:r>
            <w:r w:rsidRPr="00FD45B3">
              <w:rPr>
                <w:rFonts w:ascii="Arial" w:hAnsi="Arial" w:cs="Arial"/>
                <w:noProof/>
                <w:webHidden/>
                <w:sz w:val="22"/>
                <w:szCs w:val="22"/>
              </w:rPr>
            </w:r>
            <w:r w:rsidRPr="00FD45B3">
              <w:rPr>
                <w:rFonts w:ascii="Arial" w:hAnsi="Arial" w:cs="Arial"/>
                <w:noProof/>
                <w:webHidden/>
                <w:sz w:val="22"/>
                <w:szCs w:val="22"/>
              </w:rPr>
              <w:fldChar w:fldCharType="separate"/>
            </w:r>
            <w:r w:rsidR="006E723D">
              <w:rPr>
                <w:rFonts w:ascii="Arial" w:hAnsi="Arial" w:cs="Arial"/>
                <w:noProof/>
                <w:webHidden/>
                <w:sz w:val="22"/>
                <w:szCs w:val="22"/>
              </w:rPr>
              <w:t>7</w:t>
            </w:r>
            <w:r w:rsidRPr="00FD45B3">
              <w:rPr>
                <w:rFonts w:ascii="Arial" w:hAnsi="Arial" w:cs="Arial"/>
                <w:noProof/>
                <w:webHidden/>
                <w:sz w:val="22"/>
                <w:szCs w:val="22"/>
              </w:rPr>
              <w:fldChar w:fldCharType="end"/>
            </w:r>
          </w:hyperlink>
        </w:p>
        <w:p w14:paraId="1E9915BA" w14:textId="1E652A57" w:rsidR="006E5ABE" w:rsidRPr="00FD45B3" w:rsidRDefault="006E5ABE">
          <w:pPr>
            <w:pStyle w:val="TDC2"/>
            <w:tabs>
              <w:tab w:val="right" w:leader="dot" w:pos="9736"/>
            </w:tabs>
            <w:rPr>
              <w:rFonts w:ascii="Arial" w:eastAsiaTheme="minorEastAsia" w:hAnsi="Arial" w:cs="Arial"/>
              <w:noProof/>
              <w:sz w:val="22"/>
              <w:szCs w:val="22"/>
              <w:lang w:eastAsia="es-ES"/>
            </w:rPr>
          </w:pPr>
          <w:hyperlink w:anchor="_Toc183701214" w:history="1">
            <w:r w:rsidRPr="00FD45B3">
              <w:rPr>
                <w:rStyle w:val="Hipervnculo"/>
                <w:rFonts w:ascii="Arial" w:hAnsi="Arial" w:cs="Arial"/>
                <w:noProof/>
                <w:sz w:val="22"/>
                <w:szCs w:val="22"/>
              </w:rPr>
              <w:t>3.1. Fuentes de datos</w:t>
            </w:r>
            <w:r w:rsidRPr="00FD45B3">
              <w:rPr>
                <w:rFonts w:ascii="Arial" w:hAnsi="Arial" w:cs="Arial"/>
                <w:noProof/>
                <w:webHidden/>
                <w:sz w:val="22"/>
                <w:szCs w:val="22"/>
              </w:rPr>
              <w:tab/>
            </w:r>
            <w:r w:rsidRPr="00FD45B3">
              <w:rPr>
                <w:rFonts w:ascii="Arial" w:hAnsi="Arial" w:cs="Arial"/>
                <w:noProof/>
                <w:webHidden/>
                <w:sz w:val="22"/>
                <w:szCs w:val="22"/>
              </w:rPr>
              <w:fldChar w:fldCharType="begin"/>
            </w:r>
            <w:r w:rsidRPr="00FD45B3">
              <w:rPr>
                <w:rFonts w:ascii="Arial" w:hAnsi="Arial" w:cs="Arial"/>
                <w:noProof/>
                <w:webHidden/>
                <w:sz w:val="22"/>
                <w:szCs w:val="22"/>
              </w:rPr>
              <w:instrText xml:space="preserve"> PAGEREF _Toc183701214 \h </w:instrText>
            </w:r>
            <w:r w:rsidRPr="00FD45B3">
              <w:rPr>
                <w:rFonts w:ascii="Arial" w:hAnsi="Arial" w:cs="Arial"/>
                <w:noProof/>
                <w:webHidden/>
                <w:sz w:val="22"/>
                <w:szCs w:val="22"/>
              </w:rPr>
            </w:r>
            <w:r w:rsidRPr="00FD45B3">
              <w:rPr>
                <w:rFonts w:ascii="Arial" w:hAnsi="Arial" w:cs="Arial"/>
                <w:noProof/>
                <w:webHidden/>
                <w:sz w:val="22"/>
                <w:szCs w:val="22"/>
              </w:rPr>
              <w:fldChar w:fldCharType="separate"/>
            </w:r>
            <w:r w:rsidR="006E723D">
              <w:rPr>
                <w:rFonts w:ascii="Arial" w:hAnsi="Arial" w:cs="Arial"/>
                <w:noProof/>
                <w:webHidden/>
                <w:sz w:val="22"/>
                <w:szCs w:val="22"/>
              </w:rPr>
              <w:t>7</w:t>
            </w:r>
            <w:r w:rsidRPr="00FD45B3">
              <w:rPr>
                <w:rFonts w:ascii="Arial" w:hAnsi="Arial" w:cs="Arial"/>
                <w:noProof/>
                <w:webHidden/>
                <w:sz w:val="22"/>
                <w:szCs w:val="22"/>
              </w:rPr>
              <w:fldChar w:fldCharType="end"/>
            </w:r>
          </w:hyperlink>
        </w:p>
        <w:p w14:paraId="71E3432E" w14:textId="2DFDBFB8" w:rsidR="006E5ABE" w:rsidRPr="00FD45B3" w:rsidRDefault="006E5ABE">
          <w:pPr>
            <w:pStyle w:val="TDC2"/>
            <w:tabs>
              <w:tab w:val="right" w:leader="dot" w:pos="9736"/>
            </w:tabs>
            <w:rPr>
              <w:rFonts w:ascii="Arial" w:eastAsiaTheme="minorEastAsia" w:hAnsi="Arial" w:cs="Arial"/>
              <w:noProof/>
              <w:sz w:val="22"/>
              <w:szCs w:val="22"/>
              <w:lang w:eastAsia="es-ES"/>
            </w:rPr>
          </w:pPr>
          <w:hyperlink w:anchor="_Toc183701215" w:history="1">
            <w:r w:rsidRPr="00FD45B3">
              <w:rPr>
                <w:rStyle w:val="Hipervnculo"/>
                <w:rFonts w:ascii="Arial" w:hAnsi="Arial" w:cs="Arial"/>
                <w:noProof/>
                <w:sz w:val="22"/>
                <w:szCs w:val="22"/>
              </w:rPr>
              <w:t>3.2. Transformaciones (ETL)</w:t>
            </w:r>
            <w:r w:rsidRPr="00FD45B3">
              <w:rPr>
                <w:rFonts w:ascii="Arial" w:hAnsi="Arial" w:cs="Arial"/>
                <w:noProof/>
                <w:webHidden/>
                <w:sz w:val="22"/>
                <w:szCs w:val="22"/>
              </w:rPr>
              <w:tab/>
            </w:r>
            <w:r w:rsidRPr="00FD45B3">
              <w:rPr>
                <w:rFonts w:ascii="Arial" w:hAnsi="Arial" w:cs="Arial"/>
                <w:noProof/>
                <w:webHidden/>
                <w:sz w:val="22"/>
                <w:szCs w:val="22"/>
              </w:rPr>
              <w:fldChar w:fldCharType="begin"/>
            </w:r>
            <w:r w:rsidRPr="00FD45B3">
              <w:rPr>
                <w:rFonts w:ascii="Arial" w:hAnsi="Arial" w:cs="Arial"/>
                <w:noProof/>
                <w:webHidden/>
                <w:sz w:val="22"/>
                <w:szCs w:val="22"/>
              </w:rPr>
              <w:instrText xml:space="preserve"> PAGEREF _Toc183701215 \h </w:instrText>
            </w:r>
            <w:r w:rsidRPr="00FD45B3">
              <w:rPr>
                <w:rFonts w:ascii="Arial" w:hAnsi="Arial" w:cs="Arial"/>
                <w:noProof/>
                <w:webHidden/>
                <w:sz w:val="22"/>
                <w:szCs w:val="22"/>
              </w:rPr>
            </w:r>
            <w:r w:rsidRPr="00FD45B3">
              <w:rPr>
                <w:rFonts w:ascii="Arial" w:hAnsi="Arial" w:cs="Arial"/>
                <w:noProof/>
                <w:webHidden/>
                <w:sz w:val="22"/>
                <w:szCs w:val="22"/>
              </w:rPr>
              <w:fldChar w:fldCharType="separate"/>
            </w:r>
            <w:r w:rsidR="006E723D">
              <w:rPr>
                <w:rFonts w:ascii="Arial" w:hAnsi="Arial" w:cs="Arial"/>
                <w:noProof/>
                <w:webHidden/>
                <w:sz w:val="22"/>
                <w:szCs w:val="22"/>
              </w:rPr>
              <w:t>8</w:t>
            </w:r>
            <w:r w:rsidRPr="00FD45B3">
              <w:rPr>
                <w:rFonts w:ascii="Arial" w:hAnsi="Arial" w:cs="Arial"/>
                <w:noProof/>
                <w:webHidden/>
                <w:sz w:val="22"/>
                <w:szCs w:val="22"/>
              </w:rPr>
              <w:fldChar w:fldCharType="end"/>
            </w:r>
          </w:hyperlink>
        </w:p>
        <w:p w14:paraId="369527E9" w14:textId="683C8ADD" w:rsidR="006E5ABE" w:rsidRPr="00FD45B3" w:rsidRDefault="006E5ABE">
          <w:pPr>
            <w:pStyle w:val="TDC2"/>
            <w:tabs>
              <w:tab w:val="right" w:leader="dot" w:pos="9736"/>
            </w:tabs>
            <w:rPr>
              <w:rFonts w:ascii="Arial" w:eastAsiaTheme="minorEastAsia" w:hAnsi="Arial" w:cs="Arial"/>
              <w:noProof/>
              <w:sz w:val="22"/>
              <w:szCs w:val="22"/>
              <w:lang w:eastAsia="es-ES"/>
            </w:rPr>
          </w:pPr>
          <w:hyperlink w:anchor="_Toc183701216" w:history="1">
            <w:r w:rsidRPr="00FD45B3">
              <w:rPr>
                <w:rStyle w:val="Hipervnculo"/>
                <w:rFonts w:ascii="Arial" w:hAnsi="Arial" w:cs="Arial"/>
                <w:noProof/>
                <w:sz w:val="22"/>
                <w:szCs w:val="22"/>
              </w:rPr>
              <w:t>3.3. Conexión al Modelo</w:t>
            </w:r>
            <w:r w:rsidRPr="00FD45B3">
              <w:rPr>
                <w:rFonts w:ascii="Arial" w:hAnsi="Arial" w:cs="Arial"/>
                <w:noProof/>
                <w:webHidden/>
                <w:sz w:val="22"/>
                <w:szCs w:val="22"/>
              </w:rPr>
              <w:tab/>
            </w:r>
            <w:r w:rsidRPr="00FD45B3">
              <w:rPr>
                <w:rFonts w:ascii="Arial" w:hAnsi="Arial" w:cs="Arial"/>
                <w:noProof/>
                <w:webHidden/>
                <w:sz w:val="22"/>
                <w:szCs w:val="22"/>
              </w:rPr>
              <w:fldChar w:fldCharType="begin"/>
            </w:r>
            <w:r w:rsidRPr="00FD45B3">
              <w:rPr>
                <w:rFonts w:ascii="Arial" w:hAnsi="Arial" w:cs="Arial"/>
                <w:noProof/>
                <w:webHidden/>
                <w:sz w:val="22"/>
                <w:szCs w:val="22"/>
              </w:rPr>
              <w:instrText xml:space="preserve"> PAGEREF _Toc183701216 \h </w:instrText>
            </w:r>
            <w:r w:rsidRPr="00FD45B3">
              <w:rPr>
                <w:rFonts w:ascii="Arial" w:hAnsi="Arial" w:cs="Arial"/>
                <w:noProof/>
                <w:webHidden/>
                <w:sz w:val="22"/>
                <w:szCs w:val="22"/>
              </w:rPr>
            </w:r>
            <w:r w:rsidRPr="00FD45B3">
              <w:rPr>
                <w:rFonts w:ascii="Arial" w:hAnsi="Arial" w:cs="Arial"/>
                <w:noProof/>
                <w:webHidden/>
                <w:sz w:val="22"/>
                <w:szCs w:val="22"/>
              </w:rPr>
              <w:fldChar w:fldCharType="separate"/>
            </w:r>
            <w:r w:rsidR="006E723D">
              <w:rPr>
                <w:rFonts w:ascii="Arial" w:hAnsi="Arial" w:cs="Arial"/>
                <w:noProof/>
                <w:webHidden/>
                <w:sz w:val="22"/>
                <w:szCs w:val="22"/>
              </w:rPr>
              <w:t>9</w:t>
            </w:r>
            <w:r w:rsidRPr="00FD45B3">
              <w:rPr>
                <w:rFonts w:ascii="Arial" w:hAnsi="Arial" w:cs="Arial"/>
                <w:noProof/>
                <w:webHidden/>
                <w:sz w:val="22"/>
                <w:szCs w:val="22"/>
              </w:rPr>
              <w:fldChar w:fldCharType="end"/>
            </w:r>
          </w:hyperlink>
        </w:p>
        <w:p w14:paraId="1328D436" w14:textId="4D49CBEF" w:rsidR="006E5ABE" w:rsidRPr="00FD45B3" w:rsidRDefault="006E5ABE">
          <w:pPr>
            <w:pStyle w:val="TDC1"/>
            <w:tabs>
              <w:tab w:val="right" w:leader="dot" w:pos="9736"/>
            </w:tabs>
            <w:rPr>
              <w:rFonts w:ascii="Arial" w:eastAsiaTheme="minorEastAsia" w:hAnsi="Arial" w:cs="Arial"/>
              <w:noProof/>
              <w:sz w:val="22"/>
              <w:szCs w:val="22"/>
              <w:lang w:eastAsia="es-ES"/>
            </w:rPr>
          </w:pPr>
          <w:hyperlink w:anchor="_Toc183701217" w:history="1">
            <w:r w:rsidRPr="00FD45B3">
              <w:rPr>
                <w:rStyle w:val="Hipervnculo"/>
                <w:rFonts w:ascii="Arial" w:hAnsi="Arial" w:cs="Arial"/>
                <w:noProof/>
                <w:sz w:val="22"/>
                <w:szCs w:val="22"/>
              </w:rPr>
              <w:t>4. Implementación en Power BI</w:t>
            </w:r>
            <w:r w:rsidRPr="00FD45B3">
              <w:rPr>
                <w:rFonts w:ascii="Arial" w:hAnsi="Arial" w:cs="Arial"/>
                <w:noProof/>
                <w:webHidden/>
                <w:sz w:val="22"/>
                <w:szCs w:val="22"/>
              </w:rPr>
              <w:tab/>
            </w:r>
            <w:r w:rsidRPr="00FD45B3">
              <w:rPr>
                <w:rFonts w:ascii="Arial" w:hAnsi="Arial" w:cs="Arial"/>
                <w:noProof/>
                <w:webHidden/>
                <w:sz w:val="22"/>
                <w:szCs w:val="22"/>
              </w:rPr>
              <w:fldChar w:fldCharType="begin"/>
            </w:r>
            <w:r w:rsidRPr="00FD45B3">
              <w:rPr>
                <w:rFonts w:ascii="Arial" w:hAnsi="Arial" w:cs="Arial"/>
                <w:noProof/>
                <w:webHidden/>
                <w:sz w:val="22"/>
                <w:szCs w:val="22"/>
              </w:rPr>
              <w:instrText xml:space="preserve"> PAGEREF _Toc183701217 \h </w:instrText>
            </w:r>
            <w:r w:rsidRPr="00FD45B3">
              <w:rPr>
                <w:rFonts w:ascii="Arial" w:hAnsi="Arial" w:cs="Arial"/>
                <w:noProof/>
                <w:webHidden/>
                <w:sz w:val="22"/>
                <w:szCs w:val="22"/>
              </w:rPr>
            </w:r>
            <w:r w:rsidRPr="00FD45B3">
              <w:rPr>
                <w:rFonts w:ascii="Arial" w:hAnsi="Arial" w:cs="Arial"/>
                <w:noProof/>
                <w:webHidden/>
                <w:sz w:val="22"/>
                <w:szCs w:val="22"/>
              </w:rPr>
              <w:fldChar w:fldCharType="separate"/>
            </w:r>
            <w:r w:rsidR="006E723D">
              <w:rPr>
                <w:rFonts w:ascii="Arial" w:hAnsi="Arial" w:cs="Arial"/>
                <w:noProof/>
                <w:webHidden/>
                <w:sz w:val="22"/>
                <w:szCs w:val="22"/>
              </w:rPr>
              <w:t>9</w:t>
            </w:r>
            <w:r w:rsidRPr="00FD45B3">
              <w:rPr>
                <w:rFonts w:ascii="Arial" w:hAnsi="Arial" w:cs="Arial"/>
                <w:noProof/>
                <w:webHidden/>
                <w:sz w:val="22"/>
                <w:szCs w:val="22"/>
              </w:rPr>
              <w:fldChar w:fldCharType="end"/>
            </w:r>
          </w:hyperlink>
        </w:p>
        <w:p w14:paraId="2061E8CC" w14:textId="54FEE37F" w:rsidR="006E5ABE" w:rsidRPr="00FD45B3" w:rsidRDefault="006E5ABE">
          <w:pPr>
            <w:pStyle w:val="TDC2"/>
            <w:tabs>
              <w:tab w:val="right" w:leader="dot" w:pos="9736"/>
            </w:tabs>
            <w:rPr>
              <w:rFonts w:ascii="Arial" w:eastAsiaTheme="minorEastAsia" w:hAnsi="Arial" w:cs="Arial"/>
              <w:noProof/>
              <w:sz w:val="22"/>
              <w:szCs w:val="22"/>
              <w:lang w:eastAsia="es-ES"/>
            </w:rPr>
          </w:pPr>
          <w:hyperlink w:anchor="_Toc183701218" w:history="1">
            <w:r w:rsidRPr="00FD45B3">
              <w:rPr>
                <w:rStyle w:val="Hipervnculo"/>
                <w:rFonts w:ascii="Arial" w:hAnsi="Arial" w:cs="Arial"/>
                <w:noProof/>
                <w:sz w:val="22"/>
                <w:szCs w:val="22"/>
              </w:rPr>
              <w:t>4.1. Fuentes</w:t>
            </w:r>
            <w:r w:rsidRPr="00FD45B3">
              <w:rPr>
                <w:rFonts w:ascii="Arial" w:hAnsi="Arial" w:cs="Arial"/>
                <w:noProof/>
                <w:webHidden/>
                <w:sz w:val="22"/>
                <w:szCs w:val="22"/>
              </w:rPr>
              <w:tab/>
            </w:r>
            <w:r w:rsidRPr="00FD45B3">
              <w:rPr>
                <w:rFonts w:ascii="Arial" w:hAnsi="Arial" w:cs="Arial"/>
                <w:noProof/>
                <w:webHidden/>
                <w:sz w:val="22"/>
                <w:szCs w:val="22"/>
              </w:rPr>
              <w:fldChar w:fldCharType="begin"/>
            </w:r>
            <w:r w:rsidRPr="00FD45B3">
              <w:rPr>
                <w:rFonts w:ascii="Arial" w:hAnsi="Arial" w:cs="Arial"/>
                <w:noProof/>
                <w:webHidden/>
                <w:sz w:val="22"/>
                <w:szCs w:val="22"/>
              </w:rPr>
              <w:instrText xml:space="preserve"> PAGEREF _Toc183701218 \h </w:instrText>
            </w:r>
            <w:r w:rsidRPr="00FD45B3">
              <w:rPr>
                <w:rFonts w:ascii="Arial" w:hAnsi="Arial" w:cs="Arial"/>
                <w:noProof/>
                <w:webHidden/>
                <w:sz w:val="22"/>
                <w:szCs w:val="22"/>
              </w:rPr>
            </w:r>
            <w:r w:rsidRPr="00FD45B3">
              <w:rPr>
                <w:rFonts w:ascii="Arial" w:hAnsi="Arial" w:cs="Arial"/>
                <w:noProof/>
                <w:webHidden/>
                <w:sz w:val="22"/>
                <w:szCs w:val="22"/>
              </w:rPr>
              <w:fldChar w:fldCharType="separate"/>
            </w:r>
            <w:r w:rsidR="006E723D">
              <w:rPr>
                <w:rFonts w:ascii="Arial" w:hAnsi="Arial" w:cs="Arial"/>
                <w:noProof/>
                <w:webHidden/>
                <w:sz w:val="22"/>
                <w:szCs w:val="22"/>
              </w:rPr>
              <w:t>9</w:t>
            </w:r>
            <w:r w:rsidRPr="00FD45B3">
              <w:rPr>
                <w:rFonts w:ascii="Arial" w:hAnsi="Arial" w:cs="Arial"/>
                <w:noProof/>
                <w:webHidden/>
                <w:sz w:val="22"/>
                <w:szCs w:val="22"/>
              </w:rPr>
              <w:fldChar w:fldCharType="end"/>
            </w:r>
          </w:hyperlink>
        </w:p>
        <w:p w14:paraId="672C9108" w14:textId="794E7032" w:rsidR="006E5ABE" w:rsidRPr="00FD45B3" w:rsidRDefault="006E5ABE">
          <w:pPr>
            <w:pStyle w:val="TDC2"/>
            <w:tabs>
              <w:tab w:val="right" w:leader="dot" w:pos="9736"/>
            </w:tabs>
            <w:rPr>
              <w:rFonts w:ascii="Arial" w:eastAsiaTheme="minorEastAsia" w:hAnsi="Arial" w:cs="Arial"/>
              <w:noProof/>
              <w:sz w:val="22"/>
              <w:szCs w:val="22"/>
              <w:lang w:eastAsia="es-ES"/>
            </w:rPr>
          </w:pPr>
          <w:hyperlink w:anchor="_Toc183701219" w:history="1">
            <w:r w:rsidRPr="00FD45B3">
              <w:rPr>
                <w:rStyle w:val="Hipervnculo"/>
                <w:rFonts w:ascii="Arial" w:hAnsi="Arial" w:cs="Arial"/>
                <w:noProof/>
                <w:spacing w:val="-10"/>
                <w:kern w:val="28"/>
                <w:sz w:val="22"/>
                <w:szCs w:val="22"/>
              </w:rPr>
              <w:t>4</w:t>
            </w:r>
            <w:r w:rsidRPr="00FD45B3">
              <w:rPr>
                <w:rStyle w:val="Hipervnculo"/>
                <w:rFonts w:ascii="Arial" w:hAnsi="Arial" w:cs="Arial"/>
                <w:noProof/>
                <w:sz w:val="22"/>
                <w:szCs w:val="22"/>
              </w:rPr>
              <w:t>.2. Modelo</w:t>
            </w:r>
            <w:r w:rsidRPr="00FD45B3">
              <w:rPr>
                <w:rFonts w:ascii="Arial" w:hAnsi="Arial" w:cs="Arial"/>
                <w:noProof/>
                <w:webHidden/>
                <w:sz w:val="22"/>
                <w:szCs w:val="22"/>
              </w:rPr>
              <w:tab/>
            </w:r>
            <w:r w:rsidRPr="00FD45B3">
              <w:rPr>
                <w:rFonts w:ascii="Arial" w:hAnsi="Arial" w:cs="Arial"/>
                <w:noProof/>
                <w:webHidden/>
                <w:sz w:val="22"/>
                <w:szCs w:val="22"/>
              </w:rPr>
              <w:fldChar w:fldCharType="begin"/>
            </w:r>
            <w:r w:rsidRPr="00FD45B3">
              <w:rPr>
                <w:rFonts w:ascii="Arial" w:hAnsi="Arial" w:cs="Arial"/>
                <w:noProof/>
                <w:webHidden/>
                <w:sz w:val="22"/>
                <w:szCs w:val="22"/>
              </w:rPr>
              <w:instrText xml:space="preserve"> PAGEREF _Toc183701219 \h </w:instrText>
            </w:r>
            <w:r w:rsidRPr="00FD45B3">
              <w:rPr>
                <w:rFonts w:ascii="Arial" w:hAnsi="Arial" w:cs="Arial"/>
                <w:noProof/>
                <w:webHidden/>
                <w:sz w:val="22"/>
                <w:szCs w:val="22"/>
              </w:rPr>
            </w:r>
            <w:r w:rsidRPr="00FD45B3">
              <w:rPr>
                <w:rFonts w:ascii="Arial" w:hAnsi="Arial" w:cs="Arial"/>
                <w:noProof/>
                <w:webHidden/>
                <w:sz w:val="22"/>
                <w:szCs w:val="22"/>
              </w:rPr>
              <w:fldChar w:fldCharType="separate"/>
            </w:r>
            <w:r w:rsidR="006E723D">
              <w:rPr>
                <w:rFonts w:ascii="Arial" w:hAnsi="Arial" w:cs="Arial"/>
                <w:noProof/>
                <w:webHidden/>
                <w:sz w:val="22"/>
                <w:szCs w:val="22"/>
              </w:rPr>
              <w:t>10</w:t>
            </w:r>
            <w:r w:rsidRPr="00FD45B3">
              <w:rPr>
                <w:rFonts w:ascii="Arial" w:hAnsi="Arial" w:cs="Arial"/>
                <w:noProof/>
                <w:webHidden/>
                <w:sz w:val="22"/>
                <w:szCs w:val="22"/>
              </w:rPr>
              <w:fldChar w:fldCharType="end"/>
            </w:r>
          </w:hyperlink>
        </w:p>
        <w:p w14:paraId="33C4BF37" w14:textId="3061C21C" w:rsidR="006E5ABE" w:rsidRPr="00FD45B3" w:rsidRDefault="006E5ABE">
          <w:pPr>
            <w:pStyle w:val="TDC2"/>
            <w:tabs>
              <w:tab w:val="right" w:leader="dot" w:pos="9736"/>
            </w:tabs>
            <w:rPr>
              <w:rFonts w:ascii="Arial" w:eastAsiaTheme="minorEastAsia" w:hAnsi="Arial" w:cs="Arial"/>
              <w:noProof/>
              <w:sz w:val="22"/>
              <w:szCs w:val="22"/>
              <w:lang w:eastAsia="es-ES"/>
            </w:rPr>
          </w:pPr>
          <w:hyperlink w:anchor="_Toc183701220" w:history="1">
            <w:r w:rsidRPr="00FD45B3">
              <w:rPr>
                <w:rStyle w:val="Hipervnculo"/>
                <w:rFonts w:ascii="Arial" w:hAnsi="Arial" w:cs="Arial"/>
                <w:noProof/>
                <w:sz w:val="22"/>
                <w:szCs w:val="22"/>
              </w:rPr>
              <w:t>4.3. Dashboard</w:t>
            </w:r>
            <w:r w:rsidRPr="00FD45B3">
              <w:rPr>
                <w:rFonts w:ascii="Arial" w:hAnsi="Arial" w:cs="Arial"/>
                <w:noProof/>
                <w:webHidden/>
                <w:sz w:val="22"/>
                <w:szCs w:val="22"/>
              </w:rPr>
              <w:tab/>
            </w:r>
            <w:r w:rsidRPr="00FD45B3">
              <w:rPr>
                <w:rFonts w:ascii="Arial" w:hAnsi="Arial" w:cs="Arial"/>
                <w:noProof/>
                <w:webHidden/>
                <w:sz w:val="22"/>
                <w:szCs w:val="22"/>
              </w:rPr>
              <w:fldChar w:fldCharType="begin"/>
            </w:r>
            <w:r w:rsidRPr="00FD45B3">
              <w:rPr>
                <w:rFonts w:ascii="Arial" w:hAnsi="Arial" w:cs="Arial"/>
                <w:noProof/>
                <w:webHidden/>
                <w:sz w:val="22"/>
                <w:szCs w:val="22"/>
              </w:rPr>
              <w:instrText xml:space="preserve"> PAGEREF _Toc183701220 \h </w:instrText>
            </w:r>
            <w:r w:rsidRPr="00FD45B3">
              <w:rPr>
                <w:rFonts w:ascii="Arial" w:hAnsi="Arial" w:cs="Arial"/>
                <w:noProof/>
                <w:webHidden/>
                <w:sz w:val="22"/>
                <w:szCs w:val="22"/>
              </w:rPr>
            </w:r>
            <w:r w:rsidRPr="00FD45B3">
              <w:rPr>
                <w:rFonts w:ascii="Arial" w:hAnsi="Arial" w:cs="Arial"/>
                <w:noProof/>
                <w:webHidden/>
                <w:sz w:val="22"/>
                <w:szCs w:val="22"/>
              </w:rPr>
              <w:fldChar w:fldCharType="separate"/>
            </w:r>
            <w:r w:rsidR="006E723D">
              <w:rPr>
                <w:rFonts w:ascii="Arial" w:hAnsi="Arial" w:cs="Arial"/>
                <w:noProof/>
                <w:webHidden/>
                <w:sz w:val="22"/>
                <w:szCs w:val="22"/>
              </w:rPr>
              <w:t>12</w:t>
            </w:r>
            <w:r w:rsidRPr="00FD45B3">
              <w:rPr>
                <w:rFonts w:ascii="Arial" w:hAnsi="Arial" w:cs="Arial"/>
                <w:noProof/>
                <w:webHidden/>
                <w:sz w:val="22"/>
                <w:szCs w:val="22"/>
              </w:rPr>
              <w:fldChar w:fldCharType="end"/>
            </w:r>
          </w:hyperlink>
        </w:p>
        <w:p w14:paraId="1DE87C9F" w14:textId="5AAF448D" w:rsidR="006E5ABE" w:rsidRPr="00FD45B3" w:rsidRDefault="006E5ABE">
          <w:pPr>
            <w:pStyle w:val="TDC1"/>
            <w:tabs>
              <w:tab w:val="right" w:leader="dot" w:pos="9736"/>
            </w:tabs>
            <w:rPr>
              <w:rFonts w:ascii="Arial" w:eastAsiaTheme="minorEastAsia" w:hAnsi="Arial" w:cs="Arial"/>
              <w:noProof/>
              <w:sz w:val="22"/>
              <w:szCs w:val="22"/>
              <w:lang w:eastAsia="es-ES"/>
            </w:rPr>
          </w:pPr>
          <w:hyperlink w:anchor="_Toc183701221" w:history="1">
            <w:r w:rsidRPr="00FD45B3">
              <w:rPr>
                <w:rStyle w:val="Hipervnculo"/>
                <w:rFonts w:ascii="Arial" w:hAnsi="Arial" w:cs="Arial"/>
                <w:noProof/>
                <w:sz w:val="22"/>
                <w:szCs w:val="22"/>
              </w:rPr>
              <w:t>5. Despliegue y Gestión de Accesos</w:t>
            </w:r>
            <w:r w:rsidRPr="00FD45B3">
              <w:rPr>
                <w:rFonts w:ascii="Arial" w:hAnsi="Arial" w:cs="Arial"/>
                <w:noProof/>
                <w:webHidden/>
                <w:sz w:val="22"/>
                <w:szCs w:val="22"/>
              </w:rPr>
              <w:tab/>
            </w:r>
            <w:r w:rsidRPr="00FD45B3">
              <w:rPr>
                <w:rFonts w:ascii="Arial" w:hAnsi="Arial" w:cs="Arial"/>
                <w:noProof/>
                <w:webHidden/>
                <w:sz w:val="22"/>
                <w:szCs w:val="22"/>
              </w:rPr>
              <w:fldChar w:fldCharType="begin"/>
            </w:r>
            <w:r w:rsidRPr="00FD45B3">
              <w:rPr>
                <w:rFonts w:ascii="Arial" w:hAnsi="Arial" w:cs="Arial"/>
                <w:noProof/>
                <w:webHidden/>
                <w:sz w:val="22"/>
                <w:szCs w:val="22"/>
              </w:rPr>
              <w:instrText xml:space="preserve"> PAGEREF _Toc183701221 \h </w:instrText>
            </w:r>
            <w:r w:rsidRPr="00FD45B3">
              <w:rPr>
                <w:rFonts w:ascii="Arial" w:hAnsi="Arial" w:cs="Arial"/>
                <w:noProof/>
                <w:webHidden/>
                <w:sz w:val="22"/>
                <w:szCs w:val="22"/>
              </w:rPr>
            </w:r>
            <w:r w:rsidRPr="00FD45B3">
              <w:rPr>
                <w:rFonts w:ascii="Arial" w:hAnsi="Arial" w:cs="Arial"/>
                <w:noProof/>
                <w:webHidden/>
                <w:sz w:val="22"/>
                <w:szCs w:val="22"/>
              </w:rPr>
              <w:fldChar w:fldCharType="separate"/>
            </w:r>
            <w:r w:rsidR="006E723D">
              <w:rPr>
                <w:rFonts w:ascii="Arial" w:hAnsi="Arial" w:cs="Arial"/>
                <w:noProof/>
                <w:webHidden/>
                <w:sz w:val="22"/>
                <w:szCs w:val="22"/>
              </w:rPr>
              <w:t>16</w:t>
            </w:r>
            <w:r w:rsidRPr="00FD45B3">
              <w:rPr>
                <w:rFonts w:ascii="Arial" w:hAnsi="Arial" w:cs="Arial"/>
                <w:noProof/>
                <w:webHidden/>
                <w:sz w:val="22"/>
                <w:szCs w:val="22"/>
              </w:rPr>
              <w:fldChar w:fldCharType="end"/>
            </w:r>
          </w:hyperlink>
        </w:p>
        <w:p w14:paraId="7B0198DB" w14:textId="58769398" w:rsidR="006E5ABE" w:rsidRPr="00FD45B3" w:rsidRDefault="006E5ABE">
          <w:pPr>
            <w:pStyle w:val="TDC2"/>
            <w:tabs>
              <w:tab w:val="right" w:leader="dot" w:pos="9736"/>
            </w:tabs>
            <w:rPr>
              <w:rFonts w:ascii="Arial" w:eastAsiaTheme="minorEastAsia" w:hAnsi="Arial" w:cs="Arial"/>
              <w:noProof/>
              <w:sz w:val="22"/>
              <w:szCs w:val="22"/>
              <w:lang w:eastAsia="es-ES"/>
            </w:rPr>
          </w:pPr>
          <w:hyperlink w:anchor="_Toc183701222" w:history="1">
            <w:r w:rsidRPr="00FD45B3">
              <w:rPr>
                <w:rStyle w:val="Hipervnculo"/>
                <w:rFonts w:ascii="Arial" w:hAnsi="Arial" w:cs="Arial"/>
                <w:noProof/>
                <w:sz w:val="22"/>
                <w:szCs w:val="22"/>
              </w:rPr>
              <w:t>5.1. Espacios de trabajo utilizados</w:t>
            </w:r>
            <w:r w:rsidRPr="00FD45B3">
              <w:rPr>
                <w:rFonts w:ascii="Arial" w:hAnsi="Arial" w:cs="Arial"/>
                <w:noProof/>
                <w:webHidden/>
                <w:sz w:val="22"/>
                <w:szCs w:val="22"/>
              </w:rPr>
              <w:tab/>
            </w:r>
            <w:r w:rsidRPr="00FD45B3">
              <w:rPr>
                <w:rFonts w:ascii="Arial" w:hAnsi="Arial" w:cs="Arial"/>
                <w:noProof/>
                <w:webHidden/>
                <w:sz w:val="22"/>
                <w:szCs w:val="22"/>
              </w:rPr>
              <w:fldChar w:fldCharType="begin"/>
            </w:r>
            <w:r w:rsidRPr="00FD45B3">
              <w:rPr>
                <w:rFonts w:ascii="Arial" w:hAnsi="Arial" w:cs="Arial"/>
                <w:noProof/>
                <w:webHidden/>
                <w:sz w:val="22"/>
                <w:szCs w:val="22"/>
              </w:rPr>
              <w:instrText xml:space="preserve"> PAGEREF _Toc183701222 \h </w:instrText>
            </w:r>
            <w:r w:rsidRPr="00FD45B3">
              <w:rPr>
                <w:rFonts w:ascii="Arial" w:hAnsi="Arial" w:cs="Arial"/>
                <w:noProof/>
                <w:webHidden/>
                <w:sz w:val="22"/>
                <w:szCs w:val="22"/>
              </w:rPr>
            </w:r>
            <w:r w:rsidRPr="00FD45B3">
              <w:rPr>
                <w:rFonts w:ascii="Arial" w:hAnsi="Arial" w:cs="Arial"/>
                <w:noProof/>
                <w:webHidden/>
                <w:sz w:val="22"/>
                <w:szCs w:val="22"/>
              </w:rPr>
              <w:fldChar w:fldCharType="separate"/>
            </w:r>
            <w:r w:rsidR="006E723D">
              <w:rPr>
                <w:rFonts w:ascii="Arial" w:hAnsi="Arial" w:cs="Arial"/>
                <w:noProof/>
                <w:webHidden/>
                <w:sz w:val="22"/>
                <w:szCs w:val="22"/>
              </w:rPr>
              <w:t>16</w:t>
            </w:r>
            <w:r w:rsidRPr="00FD45B3">
              <w:rPr>
                <w:rFonts w:ascii="Arial" w:hAnsi="Arial" w:cs="Arial"/>
                <w:noProof/>
                <w:webHidden/>
                <w:sz w:val="22"/>
                <w:szCs w:val="22"/>
              </w:rPr>
              <w:fldChar w:fldCharType="end"/>
            </w:r>
          </w:hyperlink>
        </w:p>
        <w:p w14:paraId="0751F323" w14:textId="6D619ACD" w:rsidR="006E5ABE" w:rsidRPr="00FD45B3" w:rsidRDefault="006E5ABE">
          <w:pPr>
            <w:pStyle w:val="TDC2"/>
            <w:tabs>
              <w:tab w:val="right" w:leader="dot" w:pos="9736"/>
            </w:tabs>
            <w:rPr>
              <w:rFonts w:ascii="Arial" w:eastAsiaTheme="minorEastAsia" w:hAnsi="Arial" w:cs="Arial"/>
              <w:noProof/>
              <w:sz w:val="22"/>
              <w:szCs w:val="22"/>
              <w:lang w:eastAsia="es-ES"/>
            </w:rPr>
          </w:pPr>
          <w:hyperlink w:anchor="_Toc183701223" w:history="1">
            <w:r w:rsidRPr="00FD45B3">
              <w:rPr>
                <w:rStyle w:val="Hipervnculo"/>
                <w:rFonts w:ascii="Arial" w:hAnsi="Arial" w:cs="Arial"/>
                <w:noProof/>
                <w:sz w:val="22"/>
                <w:szCs w:val="22"/>
              </w:rPr>
              <w:t>5.2. Roles de usuarios y permisos asignados</w:t>
            </w:r>
            <w:r w:rsidRPr="00FD45B3">
              <w:rPr>
                <w:rFonts w:ascii="Arial" w:hAnsi="Arial" w:cs="Arial"/>
                <w:noProof/>
                <w:webHidden/>
                <w:sz w:val="22"/>
                <w:szCs w:val="22"/>
              </w:rPr>
              <w:tab/>
            </w:r>
            <w:r w:rsidRPr="00FD45B3">
              <w:rPr>
                <w:rFonts w:ascii="Arial" w:hAnsi="Arial" w:cs="Arial"/>
                <w:noProof/>
                <w:webHidden/>
                <w:sz w:val="22"/>
                <w:szCs w:val="22"/>
              </w:rPr>
              <w:fldChar w:fldCharType="begin"/>
            </w:r>
            <w:r w:rsidRPr="00FD45B3">
              <w:rPr>
                <w:rFonts w:ascii="Arial" w:hAnsi="Arial" w:cs="Arial"/>
                <w:noProof/>
                <w:webHidden/>
                <w:sz w:val="22"/>
                <w:szCs w:val="22"/>
              </w:rPr>
              <w:instrText xml:space="preserve"> PAGEREF _Toc183701223 \h </w:instrText>
            </w:r>
            <w:r w:rsidRPr="00FD45B3">
              <w:rPr>
                <w:rFonts w:ascii="Arial" w:hAnsi="Arial" w:cs="Arial"/>
                <w:noProof/>
                <w:webHidden/>
                <w:sz w:val="22"/>
                <w:szCs w:val="22"/>
              </w:rPr>
            </w:r>
            <w:r w:rsidRPr="00FD45B3">
              <w:rPr>
                <w:rFonts w:ascii="Arial" w:hAnsi="Arial" w:cs="Arial"/>
                <w:noProof/>
                <w:webHidden/>
                <w:sz w:val="22"/>
                <w:szCs w:val="22"/>
              </w:rPr>
              <w:fldChar w:fldCharType="separate"/>
            </w:r>
            <w:r w:rsidR="006E723D">
              <w:rPr>
                <w:rFonts w:ascii="Arial" w:hAnsi="Arial" w:cs="Arial"/>
                <w:noProof/>
                <w:webHidden/>
                <w:sz w:val="22"/>
                <w:szCs w:val="22"/>
              </w:rPr>
              <w:t>16</w:t>
            </w:r>
            <w:r w:rsidRPr="00FD45B3">
              <w:rPr>
                <w:rFonts w:ascii="Arial" w:hAnsi="Arial" w:cs="Arial"/>
                <w:noProof/>
                <w:webHidden/>
                <w:sz w:val="22"/>
                <w:szCs w:val="22"/>
              </w:rPr>
              <w:fldChar w:fldCharType="end"/>
            </w:r>
          </w:hyperlink>
        </w:p>
        <w:p w14:paraId="6DE936A4" w14:textId="4A230942" w:rsidR="006E5ABE" w:rsidRPr="00FD45B3" w:rsidRDefault="006E5ABE">
          <w:pPr>
            <w:pStyle w:val="TDC1"/>
            <w:tabs>
              <w:tab w:val="right" w:leader="dot" w:pos="9736"/>
            </w:tabs>
            <w:rPr>
              <w:rFonts w:ascii="Arial" w:eastAsiaTheme="minorEastAsia" w:hAnsi="Arial" w:cs="Arial"/>
              <w:noProof/>
              <w:sz w:val="22"/>
              <w:szCs w:val="22"/>
              <w:lang w:eastAsia="es-ES"/>
            </w:rPr>
          </w:pPr>
          <w:hyperlink w:anchor="_Toc183701224" w:history="1">
            <w:r w:rsidRPr="00FD45B3">
              <w:rPr>
                <w:rStyle w:val="Hipervnculo"/>
                <w:rFonts w:ascii="Arial" w:hAnsi="Arial" w:cs="Arial"/>
                <w:noProof/>
                <w:sz w:val="22"/>
                <w:szCs w:val="22"/>
              </w:rPr>
              <w:t>6. Recursos Adicionales y Estilo</w:t>
            </w:r>
            <w:r w:rsidRPr="00FD45B3">
              <w:rPr>
                <w:rFonts w:ascii="Arial" w:hAnsi="Arial" w:cs="Arial"/>
                <w:noProof/>
                <w:webHidden/>
                <w:sz w:val="22"/>
                <w:szCs w:val="22"/>
              </w:rPr>
              <w:tab/>
            </w:r>
            <w:r w:rsidRPr="00FD45B3">
              <w:rPr>
                <w:rFonts w:ascii="Arial" w:hAnsi="Arial" w:cs="Arial"/>
                <w:noProof/>
                <w:webHidden/>
                <w:sz w:val="22"/>
                <w:szCs w:val="22"/>
              </w:rPr>
              <w:fldChar w:fldCharType="begin"/>
            </w:r>
            <w:r w:rsidRPr="00FD45B3">
              <w:rPr>
                <w:rFonts w:ascii="Arial" w:hAnsi="Arial" w:cs="Arial"/>
                <w:noProof/>
                <w:webHidden/>
                <w:sz w:val="22"/>
                <w:szCs w:val="22"/>
              </w:rPr>
              <w:instrText xml:space="preserve"> PAGEREF _Toc183701224 \h </w:instrText>
            </w:r>
            <w:r w:rsidRPr="00FD45B3">
              <w:rPr>
                <w:rFonts w:ascii="Arial" w:hAnsi="Arial" w:cs="Arial"/>
                <w:noProof/>
                <w:webHidden/>
                <w:sz w:val="22"/>
                <w:szCs w:val="22"/>
              </w:rPr>
            </w:r>
            <w:r w:rsidRPr="00FD45B3">
              <w:rPr>
                <w:rFonts w:ascii="Arial" w:hAnsi="Arial" w:cs="Arial"/>
                <w:noProof/>
                <w:webHidden/>
                <w:sz w:val="22"/>
                <w:szCs w:val="22"/>
              </w:rPr>
              <w:fldChar w:fldCharType="separate"/>
            </w:r>
            <w:r w:rsidR="006E723D">
              <w:rPr>
                <w:rFonts w:ascii="Arial" w:hAnsi="Arial" w:cs="Arial"/>
                <w:noProof/>
                <w:webHidden/>
                <w:sz w:val="22"/>
                <w:szCs w:val="22"/>
              </w:rPr>
              <w:t>17</w:t>
            </w:r>
            <w:r w:rsidRPr="00FD45B3">
              <w:rPr>
                <w:rFonts w:ascii="Arial" w:hAnsi="Arial" w:cs="Arial"/>
                <w:noProof/>
                <w:webHidden/>
                <w:sz w:val="22"/>
                <w:szCs w:val="22"/>
              </w:rPr>
              <w:fldChar w:fldCharType="end"/>
            </w:r>
          </w:hyperlink>
        </w:p>
        <w:p w14:paraId="26E222DF" w14:textId="1BA4091C" w:rsidR="006E5ABE" w:rsidRPr="00FD45B3" w:rsidRDefault="006E5ABE">
          <w:pPr>
            <w:pStyle w:val="TDC2"/>
            <w:tabs>
              <w:tab w:val="right" w:leader="dot" w:pos="9736"/>
            </w:tabs>
            <w:rPr>
              <w:rFonts w:ascii="Arial" w:eastAsiaTheme="minorEastAsia" w:hAnsi="Arial" w:cs="Arial"/>
              <w:noProof/>
              <w:sz w:val="22"/>
              <w:szCs w:val="22"/>
              <w:lang w:eastAsia="es-ES"/>
            </w:rPr>
          </w:pPr>
          <w:hyperlink w:anchor="_Toc183701225" w:history="1">
            <w:r w:rsidRPr="00FD45B3">
              <w:rPr>
                <w:rStyle w:val="Hipervnculo"/>
                <w:rFonts w:ascii="Arial" w:hAnsi="Arial" w:cs="Arial"/>
                <w:noProof/>
                <w:sz w:val="22"/>
                <w:szCs w:val="22"/>
              </w:rPr>
              <w:t>6.1. Recursos adicionales utilizados (iconos, plantillas, gráficos externos)</w:t>
            </w:r>
            <w:r w:rsidRPr="00FD45B3">
              <w:rPr>
                <w:rFonts w:ascii="Arial" w:hAnsi="Arial" w:cs="Arial"/>
                <w:noProof/>
                <w:webHidden/>
                <w:sz w:val="22"/>
                <w:szCs w:val="22"/>
              </w:rPr>
              <w:tab/>
            </w:r>
            <w:r w:rsidRPr="00FD45B3">
              <w:rPr>
                <w:rFonts w:ascii="Arial" w:hAnsi="Arial" w:cs="Arial"/>
                <w:noProof/>
                <w:webHidden/>
                <w:sz w:val="22"/>
                <w:szCs w:val="22"/>
              </w:rPr>
              <w:fldChar w:fldCharType="begin"/>
            </w:r>
            <w:r w:rsidRPr="00FD45B3">
              <w:rPr>
                <w:rFonts w:ascii="Arial" w:hAnsi="Arial" w:cs="Arial"/>
                <w:noProof/>
                <w:webHidden/>
                <w:sz w:val="22"/>
                <w:szCs w:val="22"/>
              </w:rPr>
              <w:instrText xml:space="preserve"> PAGEREF _Toc183701225 \h </w:instrText>
            </w:r>
            <w:r w:rsidRPr="00FD45B3">
              <w:rPr>
                <w:rFonts w:ascii="Arial" w:hAnsi="Arial" w:cs="Arial"/>
                <w:noProof/>
                <w:webHidden/>
                <w:sz w:val="22"/>
                <w:szCs w:val="22"/>
              </w:rPr>
            </w:r>
            <w:r w:rsidRPr="00FD45B3">
              <w:rPr>
                <w:rFonts w:ascii="Arial" w:hAnsi="Arial" w:cs="Arial"/>
                <w:noProof/>
                <w:webHidden/>
                <w:sz w:val="22"/>
                <w:szCs w:val="22"/>
              </w:rPr>
              <w:fldChar w:fldCharType="separate"/>
            </w:r>
            <w:r w:rsidR="006E723D">
              <w:rPr>
                <w:rFonts w:ascii="Arial" w:hAnsi="Arial" w:cs="Arial"/>
                <w:noProof/>
                <w:webHidden/>
                <w:sz w:val="22"/>
                <w:szCs w:val="22"/>
              </w:rPr>
              <w:t>17</w:t>
            </w:r>
            <w:r w:rsidRPr="00FD45B3">
              <w:rPr>
                <w:rFonts w:ascii="Arial" w:hAnsi="Arial" w:cs="Arial"/>
                <w:noProof/>
                <w:webHidden/>
                <w:sz w:val="22"/>
                <w:szCs w:val="22"/>
              </w:rPr>
              <w:fldChar w:fldCharType="end"/>
            </w:r>
          </w:hyperlink>
        </w:p>
        <w:p w14:paraId="4C609110" w14:textId="7ADEAFA2" w:rsidR="006E5ABE" w:rsidRPr="00FD45B3" w:rsidRDefault="006E5ABE">
          <w:pPr>
            <w:pStyle w:val="TDC2"/>
            <w:tabs>
              <w:tab w:val="right" w:leader="dot" w:pos="9736"/>
            </w:tabs>
            <w:rPr>
              <w:rFonts w:ascii="Arial" w:eastAsiaTheme="minorEastAsia" w:hAnsi="Arial" w:cs="Arial"/>
              <w:noProof/>
              <w:sz w:val="22"/>
              <w:szCs w:val="22"/>
              <w:lang w:eastAsia="es-ES"/>
            </w:rPr>
          </w:pPr>
          <w:hyperlink w:anchor="_Toc183701226" w:history="1">
            <w:r w:rsidRPr="00FD45B3">
              <w:rPr>
                <w:rStyle w:val="Hipervnculo"/>
                <w:rFonts w:ascii="Arial" w:hAnsi="Arial" w:cs="Arial"/>
                <w:noProof/>
                <w:sz w:val="22"/>
                <w:szCs w:val="22"/>
              </w:rPr>
              <w:t>6.2. Paleta de colores</w:t>
            </w:r>
            <w:r w:rsidRPr="00FD45B3">
              <w:rPr>
                <w:rFonts w:ascii="Arial" w:hAnsi="Arial" w:cs="Arial"/>
                <w:noProof/>
                <w:webHidden/>
                <w:sz w:val="22"/>
                <w:szCs w:val="22"/>
              </w:rPr>
              <w:tab/>
            </w:r>
            <w:r w:rsidRPr="00FD45B3">
              <w:rPr>
                <w:rFonts w:ascii="Arial" w:hAnsi="Arial" w:cs="Arial"/>
                <w:noProof/>
                <w:webHidden/>
                <w:sz w:val="22"/>
                <w:szCs w:val="22"/>
              </w:rPr>
              <w:fldChar w:fldCharType="begin"/>
            </w:r>
            <w:r w:rsidRPr="00FD45B3">
              <w:rPr>
                <w:rFonts w:ascii="Arial" w:hAnsi="Arial" w:cs="Arial"/>
                <w:noProof/>
                <w:webHidden/>
                <w:sz w:val="22"/>
                <w:szCs w:val="22"/>
              </w:rPr>
              <w:instrText xml:space="preserve"> PAGEREF _Toc183701226 \h </w:instrText>
            </w:r>
            <w:r w:rsidRPr="00FD45B3">
              <w:rPr>
                <w:rFonts w:ascii="Arial" w:hAnsi="Arial" w:cs="Arial"/>
                <w:noProof/>
                <w:webHidden/>
                <w:sz w:val="22"/>
                <w:szCs w:val="22"/>
              </w:rPr>
            </w:r>
            <w:r w:rsidRPr="00FD45B3">
              <w:rPr>
                <w:rFonts w:ascii="Arial" w:hAnsi="Arial" w:cs="Arial"/>
                <w:noProof/>
                <w:webHidden/>
                <w:sz w:val="22"/>
                <w:szCs w:val="22"/>
              </w:rPr>
              <w:fldChar w:fldCharType="separate"/>
            </w:r>
            <w:r w:rsidR="006E723D">
              <w:rPr>
                <w:rFonts w:ascii="Arial" w:hAnsi="Arial" w:cs="Arial"/>
                <w:noProof/>
                <w:webHidden/>
                <w:sz w:val="22"/>
                <w:szCs w:val="22"/>
              </w:rPr>
              <w:t>17</w:t>
            </w:r>
            <w:r w:rsidRPr="00FD45B3">
              <w:rPr>
                <w:rFonts w:ascii="Arial" w:hAnsi="Arial" w:cs="Arial"/>
                <w:noProof/>
                <w:webHidden/>
                <w:sz w:val="22"/>
                <w:szCs w:val="22"/>
              </w:rPr>
              <w:fldChar w:fldCharType="end"/>
            </w:r>
          </w:hyperlink>
        </w:p>
        <w:p w14:paraId="2FA9FAAA" w14:textId="700EA9C3" w:rsidR="006E5ABE" w:rsidRPr="00FD45B3" w:rsidRDefault="006E5ABE">
          <w:pPr>
            <w:pStyle w:val="TDC2"/>
            <w:tabs>
              <w:tab w:val="right" w:leader="dot" w:pos="9736"/>
            </w:tabs>
            <w:rPr>
              <w:rFonts w:ascii="Arial" w:eastAsiaTheme="minorEastAsia" w:hAnsi="Arial" w:cs="Arial"/>
              <w:noProof/>
              <w:sz w:val="22"/>
              <w:szCs w:val="22"/>
              <w:lang w:eastAsia="es-ES"/>
            </w:rPr>
          </w:pPr>
          <w:hyperlink w:anchor="_Toc183701227" w:history="1">
            <w:r w:rsidRPr="00FD45B3">
              <w:rPr>
                <w:rStyle w:val="Hipervnculo"/>
                <w:rFonts w:ascii="Arial" w:hAnsi="Arial" w:cs="Arial"/>
                <w:noProof/>
                <w:sz w:val="22"/>
                <w:szCs w:val="22"/>
              </w:rPr>
              <w:t>6.3. Tipografía y estilo visual</w:t>
            </w:r>
            <w:r w:rsidRPr="00FD45B3">
              <w:rPr>
                <w:rFonts w:ascii="Arial" w:hAnsi="Arial" w:cs="Arial"/>
                <w:noProof/>
                <w:webHidden/>
                <w:sz w:val="22"/>
                <w:szCs w:val="22"/>
              </w:rPr>
              <w:tab/>
            </w:r>
            <w:r w:rsidRPr="00FD45B3">
              <w:rPr>
                <w:rFonts w:ascii="Arial" w:hAnsi="Arial" w:cs="Arial"/>
                <w:noProof/>
                <w:webHidden/>
                <w:sz w:val="22"/>
                <w:szCs w:val="22"/>
              </w:rPr>
              <w:fldChar w:fldCharType="begin"/>
            </w:r>
            <w:r w:rsidRPr="00FD45B3">
              <w:rPr>
                <w:rFonts w:ascii="Arial" w:hAnsi="Arial" w:cs="Arial"/>
                <w:noProof/>
                <w:webHidden/>
                <w:sz w:val="22"/>
                <w:szCs w:val="22"/>
              </w:rPr>
              <w:instrText xml:space="preserve"> PAGEREF _Toc183701227 \h </w:instrText>
            </w:r>
            <w:r w:rsidRPr="00FD45B3">
              <w:rPr>
                <w:rFonts w:ascii="Arial" w:hAnsi="Arial" w:cs="Arial"/>
                <w:noProof/>
                <w:webHidden/>
                <w:sz w:val="22"/>
                <w:szCs w:val="22"/>
              </w:rPr>
            </w:r>
            <w:r w:rsidRPr="00FD45B3">
              <w:rPr>
                <w:rFonts w:ascii="Arial" w:hAnsi="Arial" w:cs="Arial"/>
                <w:noProof/>
                <w:webHidden/>
                <w:sz w:val="22"/>
                <w:szCs w:val="22"/>
              </w:rPr>
              <w:fldChar w:fldCharType="separate"/>
            </w:r>
            <w:r w:rsidR="006E723D">
              <w:rPr>
                <w:rFonts w:ascii="Arial" w:hAnsi="Arial" w:cs="Arial"/>
                <w:noProof/>
                <w:webHidden/>
                <w:sz w:val="22"/>
                <w:szCs w:val="22"/>
              </w:rPr>
              <w:t>18</w:t>
            </w:r>
            <w:r w:rsidRPr="00FD45B3">
              <w:rPr>
                <w:rFonts w:ascii="Arial" w:hAnsi="Arial" w:cs="Arial"/>
                <w:noProof/>
                <w:webHidden/>
                <w:sz w:val="22"/>
                <w:szCs w:val="22"/>
              </w:rPr>
              <w:fldChar w:fldCharType="end"/>
            </w:r>
          </w:hyperlink>
        </w:p>
        <w:p w14:paraId="27021C28" w14:textId="22A183A4" w:rsidR="006E5ABE" w:rsidRPr="00FD45B3" w:rsidRDefault="006E5ABE">
          <w:pPr>
            <w:pStyle w:val="TDC1"/>
            <w:tabs>
              <w:tab w:val="right" w:leader="dot" w:pos="9736"/>
            </w:tabs>
            <w:rPr>
              <w:rFonts w:ascii="Arial" w:eastAsiaTheme="minorEastAsia" w:hAnsi="Arial" w:cs="Arial"/>
              <w:noProof/>
              <w:sz w:val="22"/>
              <w:szCs w:val="22"/>
              <w:lang w:eastAsia="es-ES"/>
            </w:rPr>
          </w:pPr>
          <w:hyperlink w:anchor="_Toc183701228" w:history="1">
            <w:r w:rsidRPr="00FD45B3">
              <w:rPr>
                <w:rStyle w:val="Hipervnculo"/>
                <w:rFonts w:ascii="Arial" w:hAnsi="Arial" w:cs="Arial"/>
                <w:noProof/>
                <w:sz w:val="22"/>
                <w:szCs w:val="22"/>
              </w:rPr>
              <w:t>7. Guía de Usabilidad</w:t>
            </w:r>
            <w:r w:rsidRPr="00FD45B3">
              <w:rPr>
                <w:rFonts w:ascii="Arial" w:hAnsi="Arial" w:cs="Arial"/>
                <w:noProof/>
                <w:webHidden/>
                <w:sz w:val="22"/>
                <w:szCs w:val="22"/>
              </w:rPr>
              <w:tab/>
            </w:r>
            <w:r w:rsidRPr="00FD45B3">
              <w:rPr>
                <w:rFonts w:ascii="Arial" w:hAnsi="Arial" w:cs="Arial"/>
                <w:noProof/>
                <w:webHidden/>
                <w:sz w:val="22"/>
                <w:szCs w:val="22"/>
              </w:rPr>
              <w:fldChar w:fldCharType="begin"/>
            </w:r>
            <w:r w:rsidRPr="00FD45B3">
              <w:rPr>
                <w:rFonts w:ascii="Arial" w:hAnsi="Arial" w:cs="Arial"/>
                <w:noProof/>
                <w:webHidden/>
                <w:sz w:val="22"/>
                <w:szCs w:val="22"/>
              </w:rPr>
              <w:instrText xml:space="preserve"> PAGEREF _Toc183701228 \h </w:instrText>
            </w:r>
            <w:r w:rsidRPr="00FD45B3">
              <w:rPr>
                <w:rFonts w:ascii="Arial" w:hAnsi="Arial" w:cs="Arial"/>
                <w:noProof/>
                <w:webHidden/>
                <w:sz w:val="22"/>
                <w:szCs w:val="22"/>
              </w:rPr>
            </w:r>
            <w:r w:rsidRPr="00FD45B3">
              <w:rPr>
                <w:rFonts w:ascii="Arial" w:hAnsi="Arial" w:cs="Arial"/>
                <w:noProof/>
                <w:webHidden/>
                <w:sz w:val="22"/>
                <w:szCs w:val="22"/>
              </w:rPr>
              <w:fldChar w:fldCharType="separate"/>
            </w:r>
            <w:r w:rsidR="006E723D">
              <w:rPr>
                <w:rFonts w:ascii="Arial" w:hAnsi="Arial" w:cs="Arial"/>
                <w:noProof/>
                <w:webHidden/>
                <w:sz w:val="22"/>
                <w:szCs w:val="22"/>
              </w:rPr>
              <w:t>19</w:t>
            </w:r>
            <w:r w:rsidRPr="00FD45B3">
              <w:rPr>
                <w:rFonts w:ascii="Arial" w:hAnsi="Arial" w:cs="Arial"/>
                <w:noProof/>
                <w:webHidden/>
                <w:sz w:val="22"/>
                <w:szCs w:val="22"/>
              </w:rPr>
              <w:fldChar w:fldCharType="end"/>
            </w:r>
          </w:hyperlink>
        </w:p>
        <w:p w14:paraId="16FF008D" w14:textId="2CBE8458" w:rsidR="006E5ABE" w:rsidRPr="00FD45B3" w:rsidRDefault="006E5ABE">
          <w:pPr>
            <w:pStyle w:val="TDC2"/>
            <w:tabs>
              <w:tab w:val="right" w:leader="dot" w:pos="9736"/>
            </w:tabs>
            <w:rPr>
              <w:rFonts w:ascii="Arial" w:eastAsiaTheme="minorEastAsia" w:hAnsi="Arial" w:cs="Arial"/>
              <w:noProof/>
              <w:sz w:val="22"/>
              <w:szCs w:val="22"/>
              <w:lang w:eastAsia="es-ES"/>
            </w:rPr>
          </w:pPr>
          <w:hyperlink w:anchor="_Toc183701229" w:history="1">
            <w:r w:rsidRPr="00FD45B3">
              <w:rPr>
                <w:rStyle w:val="Hipervnculo"/>
                <w:rFonts w:ascii="Arial" w:hAnsi="Arial" w:cs="Arial"/>
                <w:noProof/>
                <w:sz w:val="22"/>
                <w:szCs w:val="22"/>
              </w:rPr>
              <w:t>7.1. Instrucciones de Uso</w:t>
            </w:r>
            <w:r w:rsidRPr="00FD45B3">
              <w:rPr>
                <w:rFonts w:ascii="Arial" w:hAnsi="Arial" w:cs="Arial"/>
                <w:noProof/>
                <w:webHidden/>
                <w:sz w:val="22"/>
                <w:szCs w:val="22"/>
              </w:rPr>
              <w:tab/>
            </w:r>
            <w:r w:rsidRPr="00FD45B3">
              <w:rPr>
                <w:rFonts w:ascii="Arial" w:hAnsi="Arial" w:cs="Arial"/>
                <w:noProof/>
                <w:webHidden/>
                <w:sz w:val="22"/>
                <w:szCs w:val="22"/>
              </w:rPr>
              <w:fldChar w:fldCharType="begin"/>
            </w:r>
            <w:r w:rsidRPr="00FD45B3">
              <w:rPr>
                <w:rFonts w:ascii="Arial" w:hAnsi="Arial" w:cs="Arial"/>
                <w:noProof/>
                <w:webHidden/>
                <w:sz w:val="22"/>
                <w:szCs w:val="22"/>
              </w:rPr>
              <w:instrText xml:space="preserve"> PAGEREF _Toc183701229 \h </w:instrText>
            </w:r>
            <w:r w:rsidRPr="00FD45B3">
              <w:rPr>
                <w:rFonts w:ascii="Arial" w:hAnsi="Arial" w:cs="Arial"/>
                <w:noProof/>
                <w:webHidden/>
                <w:sz w:val="22"/>
                <w:szCs w:val="22"/>
              </w:rPr>
            </w:r>
            <w:r w:rsidRPr="00FD45B3">
              <w:rPr>
                <w:rFonts w:ascii="Arial" w:hAnsi="Arial" w:cs="Arial"/>
                <w:noProof/>
                <w:webHidden/>
                <w:sz w:val="22"/>
                <w:szCs w:val="22"/>
              </w:rPr>
              <w:fldChar w:fldCharType="separate"/>
            </w:r>
            <w:r w:rsidR="006E723D">
              <w:rPr>
                <w:rFonts w:ascii="Arial" w:hAnsi="Arial" w:cs="Arial"/>
                <w:noProof/>
                <w:webHidden/>
                <w:sz w:val="22"/>
                <w:szCs w:val="22"/>
              </w:rPr>
              <w:t>19</w:t>
            </w:r>
            <w:r w:rsidRPr="00FD45B3">
              <w:rPr>
                <w:rFonts w:ascii="Arial" w:hAnsi="Arial" w:cs="Arial"/>
                <w:noProof/>
                <w:webHidden/>
                <w:sz w:val="22"/>
                <w:szCs w:val="22"/>
              </w:rPr>
              <w:fldChar w:fldCharType="end"/>
            </w:r>
          </w:hyperlink>
        </w:p>
        <w:p w14:paraId="4FC4E8C7" w14:textId="14239558" w:rsidR="006E5ABE" w:rsidRPr="00FD45B3" w:rsidRDefault="006E5ABE">
          <w:pPr>
            <w:pStyle w:val="TDC3"/>
            <w:tabs>
              <w:tab w:val="right" w:leader="dot" w:pos="9736"/>
            </w:tabs>
            <w:rPr>
              <w:rFonts w:ascii="Arial" w:hAnsi="Arial" w:cs="Arial"/>
              <w:noProof/>
              <w:sz w:val="22"/>
              <w:szCs w:val="22"/>
            </w:rPr>
          </w:pPr>
          <w:hyperlink w:anchor="_Toc183701230" w:history="1">
            <w:r w:rsidRPr="00FD45B3">
              <w:rPr>
                <w:rStyle w:val="Hipervnculo"/>
                <w:rFonts w:ascii="Arial" w:hAnsi="Arial" w:cs="Arial"/>
                <w:noProof/>
                <w:sz w:val="22"/>
                <w:szCs w:val="22"/>
              </w:rPr>
              <w:t>7.1.1. Navegación general</w:t>
            </w:r>
            <w:r w:rsidRPr="00FD45B3">
              <w:rPr>
                <w:rFonts w:ascii="Arial" w:hAnsi="Arial" w:cs="Arial"/>
                <w:noProof/>
                <w:webHidden/>
                <w:sz w:val="22"/>
                <w:szCs w:val="22"/>
              </w:rPr>
              <w:tab/>
            </w:r>
            <w:r w:rsidRPr="00FD45B3">
              <w:rPr>
                <w:rFonts w:ascii="Arial" w:hAnsi="Arial" w:cs="Arial"/>
                <w:noProof/>
                <w:webHidden/>
                <w:sz w:val="22"/>
                <w:szCs w:val="22"/>
              </w:rPr>
              <w:fldChar w:fldCharType="begin"/>
            </w:r>
            <w:r w:rsidRPr="00FD45B3">
              <w:rPr>
                <w:rFonts w:ascii="Arial" w:hAnsi="Arial" w:cs="Arial"/>
                <w:noProof/>
                <w:webHidden/>
                <w:sz w:val="22"/>
                <w:szCs w:val="22"/>
              </w:rPr>
              <w:instrText xml:space="preserve"> PAGEREF _Toc183701230 \h </w:instrText>
            </w:r>
            <w:r w:rsidRPr="00FD45B3">
              <w:rPr>
                <w:rFonts w:ascii="Arial" w:hAnsi="Arial" w:cs="Arial"/>
                <w:noProof/>
                <w:webHidden/>
                <w:sz w:val="22"/>
                <w:szCs w:val="22"/>
              </w:rPr>
            </w:r>
            <w:r w:rsidRPr="00FD45B3">
              <w:rPr>
                <w:rFonts w:ascii="Arial" w:hAnsi="Arial" w:cs="Arial"/>
                <w:noProof/>
                <w:webHidden/>
                <w:sz w:val="22"/>
                <w:szCs w:val="22"/>
              </w:rPr>
              <w:fldChar w:fldCharType="separate"/>
            </w:r>
            <w:r w:rsidR="006E723D">
              <w:rPr>
                <w:rFonts w:ascii="Arial" w:hAnsi="Arial" w:cs="Arial"/>
                <w:noProof/>
                <w:webHidden/>
                <w:sz w:val="22"/>
                <w:szCs w:val="22"/>
              </w:rPr>
              <w:t>19</w:t>
            </w:r>
            <w:r w:rsidRPr="00FD45B3">
              <w:rPr>
                <w:rFonts w:ascii="Arial" w:hAnsi="Arial" w:cs="Arial"/>
                <w:noProof/>
                <w:webHidden/>
                <w:sz w:val="22"/>
                <w:szCs w:val="22"/>
              </w:rPr>
              <w:fldChar w:fldCharType="end"/>
            </w:r>
          </w:hyperlink>
        </w:p>
        <w:p w14:paraId="5023060A" w14:textId="0A1FE6FD" w:rsidR="006E5ABE" w:rsidRPr="00FD45B3" w:rsidRDefault="006E5ABE">
          <w:pPr>
            <w:pStyle w:val="TDC1"/>
            <w:tabs>
              <w:tab w:val="right" w:leader="dot" w:pos="9736"/>
            </w:tabs>
            <w:rPr>
              <w:rFonts w:ascii="Arial" w:eastAsiaTheme="minorEastAsia" w:hAnsi="Arial" w:cs="Arial"/>
              <w:noProof/>
              <w:sz w:val="22"/>
              <w:szCs w:val="22"/>
              <w:lang w:eastAsia="es-ES"/>
            </w:rPr>
          </w:pPr>
          <w:hyperlink w:anchor="_Toc183701231" w:history="1">
            <w:r w:rsidRPr="00FD45B3">
              <w:rPr>
                <w:rStyle w:val="Hipervnculo"/>
                <w:rFonts w:ascii="Arial" w:hAnsi="Arial" w:cs="Arial"/>
                <w:noProof/>
                <w:sz w:val="22"/>
                <w:szCs w:val="22"/>
              </w:rPr>
              <w:t>8. Anexo. Descripción de Medidas DAX y Tablas</w:t>
            </w:r>
            <w:r w:rsidRPr="00FD45B3">
              <w:rPr>
                <w:rFonts w:ascii="Arial" w:hAnsi="Arial" w:cs="Arial"/>
                <w:noProof/>
                <w:webHidden/>
                <w:sz w:val="22"/>
                <w:szCs w:val="22"/>
              </w:rPr>
              <w:tab/>
            </w:r>
            <w:r w:rsidRPr="00FD45B3">
              <w:rPr>
                <w:rFonts w:ascii="Arial" w:hAnsi="Arial" w:cs="Arial"/>
                <w:noProof/>
                <w:webHidden/>
                <w:sz w:val="22"/>
                <w:szCs w:val="22"/>
              </w:rPr>
              <w:fldChar w:fldCharType="begin"/>
            </w:r>
            <w:r w:rsidRPr="00FD45B3">
              <w:rPr>
                <w:rFonts w:ascii="Arial" w:hAnsi="Arial" w:cs="Arial"/>
                <w:noProof/>
                <w:webHidden/>
                <w:sz w:val="22"/>
                <w:szCs w:val="22"/>
              </w:rPr>
              <w:instrText xml:space="preserve"> PAGEREF _Toc183701231 \h </w:instrText>
            </w:r>
            <w:r w:rsidRPr="00FD45B3">
              <w:rPr>
                <w:rFonts w:ascii="Arial" w:hAnsi="Arial" w:cs="Arial"/>
                <w:noProof/>
                <w:webHidden/>
                <w:sz w:val="22"/>
                <w:szCs w:val="22"/>
              </w:rPr>
            </w:r>
            <w:r w:rsidRPr="00FD45B3">
              <w:rPr>
                <w:rFonts w:ascii="Arial" w:hAnsi="Arial" w:cs="Arial"/>
                <w:noProof/>
                <w:webHidden/>
                <w:sz w:val="22"/>
                <w:szCs w:val="22"/>
              </w:rPr>
              <w:fldChar w:fldCharType="separate"/>
            </w:r>
            <w:r w:rsidR="006E723D">
              <w:rPr>
                <w:rFonts w:ascii="Arial" w:hAnsi="Arial" w:cs="Arial"/>
                <w:noProof/>
                <w:webHidden/>
                <w:sz w:val="22"/>
                <w:szCs w:val="22"/>
              </w:rPr>
              <w:t>28</w:t>
            </w:r>
            <w:r w:rsidRPr="00FD45B3">
              <w:rPr>
                <w:rFonts w:ascii="Arial" w:hAnsi="Arial" w:cs="Arial"/>
                <w:noProof/>
                <w:webHidden/>
                <w:sz w:val="22"/>
                <w:szCs w:val="22"/>
              </w:rPr>
              <w:fldChar w:fldCharType="end"/>
            </w:r>
          </w:hyperlink>
        </w:p>
        <w:p w14:paraId="6AAB8F1D" w14:textId="18E88F2D" w:rsidR="006E5ABE" w:rsidRPr="00FD45B3" w:rsidRDefault="006E5ABE">
          <w:pPr>
            <w:pStyle w:val="TDC2"/>
            <w:tabs>
              <w:tab w:val="right" w:leader="dot" w:pos="9736"/>
            </w:tabs>
            <w:rPr>
              <w:rFonts w:ascii="Arial" w:eastAsiaTheme="minorEastAsia" w:hAnsi="Arial" w:cs="Arial"/>
              <w:noProof/>
              <w:sz w:val="22"/>
              <w:szCs w:val="22"/>
              <w:lang w:eastAsia="es-ES"/>
            </w:rPr>
          </w:pPr>
          <w:hyperlink w:anchor="_Toc183701232" w:history="1">
            <w:r w:rsidRPr="00FD45B3">
              <w:rPr>
                <w:rStyle w:val="Hipervnculo"/>
                <w:rFonts w:ascii="Arial" w:hAnsi="Arial" w:cs="Arial"/>
                <w:noProof/>
                <w:sz w:val="22"/>
                <w:szCs w:val="22"/>
              </w:rPr>
              <w:t>8.1 Medidas</w:t>
            </w:r>
            <w:r w:rsidRPr="00FD45B3">
              <w:rPr>
                <w:rFonts w:ascii="Arial" w:hAnsi="Arial" w:cs="Arial"/>
                <w:noProof/>
                <w:webHidden/>
                <w:sz w:val="22"/>
                <w:szCs w:val="22"/>
              </w:rPr>
              <w:tab/>
            </w:r>
            <w:r w:rsidRPr="00FD45B3">
              <w:rPr>
                <w:rFonts w:ascii="Arial" w:hAnsi="Arial" w:cs="Arial"/>
                <w:noProof/>
                <w:webHidden/>
                <w:sz w:val="22"/>
                <w:szCs w:val="22"/>
              </w:rPr>
              <w:fldChar w:fldCharType="begin"/>
            </w:r>
            <w:r w:rsidRPr="00FD45B3">
              <w:rPr>
                <w:rFonts w:ascii="Arial" w:hAnsi="Arial" w:cs="Arial"/>
                <w:noProof/>
                <w:webHidden/>
                <w:sz w:val="22"/>
                <w:szCs w:val="22"/>
              </w:rPr>
              <w:instrText xml:space="preserve"> PAGEREF _Toc183701232 \h </w:instrText>
            </w:r>
            <w:r w:rsidRPr="00FD45B3">
              <w:rPr>
                <w:rFonts w:ascii="Arial" w:hAnsi="Arial" w:cs="Arial"/>
                <w:noProof/>
                <w:webHidden/>
                <w:sz w:val="22"/>
                <w:szCs w:val="22"/>
              </w:rPr>
            </w:r>
            <w:r w:rsidRPr="00FD45B3">
              <w:rPr>
                <w:rFonts w:ascii="Arial" w:hAnsi="Arial" w:cs="Arial"/>
                <w:noProof/>
                <w:webHidden/>
                <w:sz w:val="22"/>
                <w:szCs w:val="22"/>
              </w:rPr>
              <w:fldChar w:fldCharType="separate"/>
            </w:r>
            <w:r w:rsidR="006E723D">
              <w:rPr>
                <w:rFonts w:ascii="Arial" w:hAnsi="Arial" w:cs="Arial"/>
                <w:noProof/>
                <w:webHidden/>
                <w:sz w:val="22"/>
                <w:szCs w:val="22"/>
              </w:rPr>
              <w:t>28</w:t>
            </w:r>
            <w:r w:rsidRPr="00FD45B3">
              <w:rPr>
                <w:rFonts w:ascii="Arial" w:hAnsi="Arial" w:cs="Arial"/>
                <w:noProof/>
                <w:webHidden/>
                <w:sz w:val="22"/>
                <w:szCs w:val="22"/>
              </w:rPr>
              <w:fldChar w:fldCharType="end"/>
            </w:r>
          </w:hyperlink>
        </w:p>
        <w:p w14:paraId="529E3170" w14:textId="0EB693D6" w:rsidR="006E5ABE" w:rsidRPr="00FD45B3" w:rsidRDefault="006E5ABE">
          <w:pPr>
            <w:pStyle w:val="TDC2"/>
            <w:tabs>
              <w:tab w:val="right" w:leader="dot" w:pos="9736"/>
            </w:tabs>
            <w:rPr>
              <w:rFonts w:ascii="Arial" w:eastAsiaTheme="minorEastAsia" w:hAnsi="Arial" w:cs="Arial"/>
              <w:noProof/>
              <w:sz w:val="22"/>
              <w:szCs w:val="22"/>
              <w:lang w:eastAsia="es-ES"/>
            </w:rPr>
          </w:pPr>
          <w:hyperlink w:anchor="_Toc183701233" w:history="1">
            <w:r w:rsidRPr="00FD45B3">
              <w:rPr>
                <w:rStyle w:val="Hipervnculo"/>
                <w:rFonts w:ascii="Arial" w:hAnsi="Arial" w:cs="Arial"/>
                <w:noProof/>
                <w:sz w:val="22"/>
                <w:szCs w:val="22"/>
              </w:rPr>
              <w:t>8.2 Tablas</w:t>
            </w:r>
            <w:r w:rsidRPr="00FD45B3">
              <w:rPr>
                <w:rFonts w:ascii="Arial" w:hAnsi="Arial" w:cs="Arial"/>
                <w:noProof/>
                <w:webHidden/>
                <w:sz w:val="22"/>
                <w:szCs w:val="22"/>
              </w:rPr>
              <w:tab/>
            </w:r>
            <w:r w:rsidRPr="00FD45B3">
              <w:rPr>
                <w:rFonts w:ascii="Arial" w:hAnsi="Arial" w:cs="Arial"/>
                <w:noProof/>
                <w:webHidden/>
                <w:sz w:val="22"/>
                <w:szCs w:val="22"/>
              </w:rPr>
              <w:fldChar w:fldCharType="begin"/>
            </w:r>
            <w:r w:rsidRPr="00FD45B3">
              <w:rPr>
                <w:rFonts w:ascii="Arial" w:hAnsi="Arial" w:cs="Arial"/>
                <w:noProof/>
                <w:webHidden/>
                <w:sz w:val="22"/>
                <w:szCs w:val="22"/>
              </w:rPr>
              <w:instrText xml:space="preserve"> PAGEREF _Toc183701233 \h </w:instrText>
            </w:r>
            <w:r w:rsidRPr="00FD45B3">
              <w:rPr>
                <w:rFonts w:ascii="Arial" w:hAnsi="Arial" w:cs="Arial"/>
                <w:noProof/>
                <w:webHidden/>
                <w:sz w:val="22"/>
                <w:szCs w:val="22"/>
              </w:rPr>
            </w:r>
            <w:r w:rsidRPr="00FD45B3">
              <w:rPr>
                <w:rFonts w:ascii="Arial" w:hAnsi="Arial" w:cs="Arial"/>
                <w:noProof/>
                <w:webHidden/>
                <w:sz w:val="22"/>
                <w:szCs w:val="22"/>
              </w:rPr>
              <w:fldChar w:fldCharType="separate"/>
            </w:r>
            <w:r w:rsidR="006E723D">
              <w:rPr>
                <w:rFonts w:ascii="Arial" w:hAnsi="Arial" w:cs="Arial"/>
                <w:b/>
                <w:bCs/>
                <w:noProof/>
                <w:webHidden/>
                <w:sz w:val="22"/>
                <w:szCs w:val="22"/>
              </w:rPr>
              <w:t>¡Error! Marcador no definido.</w:t>
            </w:r>
            <w:r w:rsidRPr="00FD45B3">
              <w:rPr>
                <w:rFonts w:ascii="Arial" w:hAnsi="Arial" w:cs="Arial"/>
                <w:noProof/>
                <w:webHidden/>
                <w:sz w:val="22"/>
                <w:szCs w:val="22"/>
              </w:rPr>
              <w:fldChar w:fldCharType="end"/>
            </w:r>
          </w:hyperlink>
        </w:p>
        <w:p w14:paraId="1D066541" w14:textId="19DB70BA" w:rsidR="007657AF" w:rsidRDefault="007657AF">
          <w:r w:rsidRPr="00FD45B3">
            <w:rPr>
              <w:rFonts w:ascii="Arial" w:hAnsi="Arial" w:cs="Arial"/>
              <w:b/>
              <w:bCs/>
              <w:sz w:val="22"/>
              <w:szCs w:val="22"/>
            </w:rPr>
            <w:lastRenderedPageBreak/>
            <w:fldChar w:fldCharType="end"/>
          </w:r>
        </w:p>
      </w:sdtContent>
    </w:sdt>
    <w:p w14:paraId="05941557" w14:textId="77777777" w:rsidR="00227FC1" w:rsidRPr="00A24A28" w:rsidRDefault="005B01CE" w:rsidP="00381822">
      <w:pPr>
        <w:pStyle w:val="Ttulo1"/>
        <w:rPr>
          <w:sz w:val="6"/>
          <w:szCs w:val="6"/>
        </w:rPr>
      </w:pPr>
      <w:bookmarkStart w:id="0" w:name="_Toc183701200"/>
      <w:r w:rsidRPr="00A24A28">
        <w:t>1. Introducción y Objetivos</w:t>
      </w:r>
      <w:bookmarkEnd w:id="0"/>
      <w:r w:rsidRPr="00A24A28">
        <w:br/>
      </w:r>
    </w:p>
    <w:p w14:paraId="5F0B5C1C" w14:textId="77777777" w:rsidR="008E008A" w:rsidRDefault="005B01CE" w:rsidP="00A775E2">
      <w:pPr>
        <w:pStyle w:val="Ttulo2"/>
      </w:pPr>
      <w:bookmarkStart w:id="1" w:name="_Toc183701201"/>
      <w:r w:rsidRPr="00A24A28">
        <w:t>1.1. Contexto del proyecto</w:t>
      </w:r>
      <w:bookmarkEnd w:id="1"/>
    </w:p>
    <w:p w14:paraId="03995CAA" w14:textId="77777777" w:rsidR="009D3FCF" w:rsidRPr="009D3FCF" w:rsidRDefault="009D3FCF" w:rsidP="009D3FCF">
      <w:pPr>
        <w:spacing w:after="0"/>
      </w:pPr>
    </w:p>
    <w:p w14:paraId="68C1B999" w14:textId="77777777" w:rsidR="00951F8F" w:rsidRPr="00951F8F" w:rsidRDefault="00951F8F" w:rsidP="00951F8F">
      <w:pPr>
        <w:rPr>
          <w:rFonts w:ascii="Arial" w:hAnsi="Arial" w:cs="Arial"/>
        </w:rPr>
      </w:pPr>
      <w:r>
        <w:t>El proyecto tiene como objetivo ofrecer un análisis detallado de los ventas y las transacciones gestionadas en diversas regións y por diferentes comerciales. La herramienta está diseñada para monitorear el estado de los ventas de forma diaria y semanal, lo que facilita la planificación y permite tomar decisiones informadas. Los reportes proporcionados incluyen:</w:t>
      </w:r>
    </w:p>
    <w:p w14:paraId="6AFA063C" w14:textId="46BF0191" w:rsidR="00951F8F" w:rsidRPr="00951F8F" w:rsidRDefault="00951F8F" w:rsidP="00BF2CA6">
      <w:pPr>
        <w:numPr>
          <w:ilvl w:val="0"/>
          <w:numId w:val="45"/>
        </w:numPr>
        <w:rPr>
          <w:rFonts w:ascii="Arial" w:hAnsi="Arial" w:cs="Arial"/>
        </w:rPr>
      </w:pPr>
      <w:r>
        <w:t xml:space="preserve">Informe de Ventas Diario: Una visión detallada de los </w:t>
      </w:r>
      <w:proofErr w:type="gramStart"/>
      <w:r>
        <w:t>ventas organizados</w:t>
      </w:r>
      <w:proofErr w:type="gramEnd"/>
      <w:r>
        <w:t xml:space="preserve"> por horas y regións específicas.</w:t>
      </w:r>
    </w:p>
    <w:p w14:paraId="14CE1BF8" w14:textId="77777777" w:rsidR="00951F8F" w:rsidRDefault="00951F8F" w:rsidP="00BF2CA6">
      <w:pPr>
        <w:numPr>
          <w:ilvl w:val="0"/>
          <w:numId w:val="45"/>
        </w:numPr>
        <w:rPr>
          <w:rFonts w:ascii="Arial" w:hAnsi="Arial" w:cs="Arial"/>
        </w:rPr>
      </w:pPr>
      <w:r>
        <w:t>Informe de Ventas Semanal: Una perspectiva general de las actividades durante un período más amplio, incluyendo una segmentación detallada por comerciales.</w:t>
      </w:r>
    </w:p>
    <w:p w14:paraId="0E3B5391" w14:textId="48644A58" w:rsidR="009D3FCF" w:rsidRPr="00951F8F" w:rsidRDefault="00845503" w:rsidP="00845503">
      <w:pPr>
        <w:rPr>
          <w:rFonts w:ascii="Arial" w:hAnsi="Arial" w:cs="Arial"/>
        </w:rPr>
      </w:pPr>
      <w:r>
        <w:t>Los informes se podrán exportar conservando los colores para poder trabajarlos en Excel y enviarlos a los comerciales para que consulten sus ventas.</w:t>
      </w:r>
    </w:p>
    <w:p w14:paraId="1F5D4F4F" w14:textId="61DFE934" w:rsidR="009D3FCF" w:rsidRDefault="005B01CE" w:rsidP="009D3FCF">
      <w:pPr>
        <w:spacing w:after="0"/>
        <w:rPr>
          <w:rFonts w:ascii="Arial" w:hAnsi="Arial" w:cs="Arial"/>
        </w:rPr>
      </w:pPr>
      <w:r>
        <w:t>1.2. Problema de negocio a resolver</w:t>
      </w:r>
      <w:r>
        <w:br/>
      </w:r>
      <w:r>
        <w:br/>
        <w:t>La gestión de ventas y comerciales enfrenta varios retos clave:</w:t>
      </w:r>
    </w:p>
    <w:p w14:paraId="41CBBD10" w14:textId="77777777" w:rsidR="00C3023F" w:rsidRPr="009D3FCF" w:rsidRDefault="00C3023F" w:rsidP="009D3FCF">
      <w:pPr>
        <w:spacing w:after="0"/>
        <w:rPr>
          <w:rFonts w:ascii="Arial" w:hAnsi="Arial" w:cs="Arial"/>
        </w:rPr>
      </w:pPr>
    </w:p>
    <w:p w14:paraId="59B85BAB" w14:textId="77777777" w:rsidR="009D3FCF" w:rsidRPr="009D3FCF" w:rsidRDefault="009D3FCF" w:rsidP="00BF2CA6">
      <w:pPr>
        <w:numPr>
          <w:ilvl w:val="0"/>
          <w:numId w:val="46"/>
        </w:numPr>
        <w:rPr>
          <w:rFonts w:ascii="Arial" w:hAnsi="Arial" w:cs="Arial"/>
        </w:rPr>
      </w:pPr>
      <w:r>
        <w:t>Dificultad para visualizar la actividad comercial horaria en regións específicas, lo que complica el análisis en tiempo real.</w:t>
      </w:r>
    </w:p>
    <w:p w14:paraId="10A1A463" w14:textId="77777777" w:rsidR="009D3FCF" w:rsidRPr="009D3FCF" w:rsidRDefault="009D3FCF" w:rsidP="00BF2CA6">
      <w:pPr>
        <w:numPr>
          <w:ilvl w:val="0"/>
          <w:numId w:val="46"/>
        </w:numPr>
        <w:rPr>
          <w:rFonts w:ascii="Arial" w:hAnsi="Arial" w:cs="Arial"/>
        </w:rPr>
      </w:pPr>
      <w:r>
        <w:t>Complejidad al comparar comerciales y ventas, limitando la capacidad de identificar patrones o tomar decisiones estratégicas.</w:t>
      </w:r>
    </w:p>
    <w:p w14:paraId="1248E950" w14:textId="4CFC1801" w:rsidR="00951F8F" w:rsidRPr="00A24A28" w:rsidRDefault="006F074B" w:rsidP="00951F8F">
      <w:r w:rsidRPr="00A24A28">
        <w:rPr>
          <w:rFonts w:ascii="Arial" w:hAnsi="Arial" w:cs="Arial"/>
        </w:rPr>
        <w:br/>
      </w:r>
      <w:bookmarkStart w:id="2" w:name="_Toc183701203"/>
    </w:p>
    <w:p w14:paraId="46924154" w14:textId="752F20E4" w:rsidR="00FF102F" w:rsidRDefault="005B01CE" w:rsidP="00A775E2">
      <w:pPr>
        <w:pStyle w:val="Ttulo2"/>
      </w:pPr>
      <w:r w:rsidRPr="00A24A28">
        <w:t>1.3. Objetivos generales y específicos</w:t>
      </w:r>
      <w:bookmarkEnd w:id="2"/>
    </w:p>
    <w:p w14:paraId="68A2D5B4" w14:textId="77777777" w:rsidR="00DE7BCA" w:rsidRPr="00DE7BCA" w:rsidRDefault="00DE7BCA" w:rsidP="00DE7BCA">
      <w:pPr>
        <w:ind w:left="720"/>
        <w:rPr>
          <w:rFonts w:ascii="Arial" w:hAnsi="Arial" w:cs="Arial"/>
          <w:b/>
          <w:bCs/>
        </w:rPr>
      </w:pPr>
      <w:r w:rsidRPr="00DE7BCA">
        <w:rPr>
          <w:rFonts w:ascii="Arial" w:hAnsi="Arial" w:cs="Arial"/>
          <w:b/>
          <w:bCs/>
        </w:rPr>
        <w:t>Objetivos Generales</w:t>
      </w:r>
    </w:p>
    <w:p w14:paraId="49ED5247" w14:textId="77777777" w:rsidR="00DE7BCA" w:rsidRPr="00DE7BCA" w:rsidRDefault="00DE7BCA" w:rsidP="00BF2CA6">
      <w:pPr>
        <w:numPr>
          <w:ilvl w:val="0"/>
          <w:numId w:val="47"/>
        </w:numPr>
        <w:tabs>
          <w:tab w:val="num" w:pos="720"/>
        </w:tabs>
        <w:rPr>
          <w:rFonts w:ascii="Arial" w:hAnsi="Arial" w:cs="Arial"/>
        </w:rPr>
      </w:pPr>
      <w:r>
        <w:t>Centralizar toda la información relacionada con la gestión de ventas en una única plataforma.</w:t>
      </w:r>
    </w:p>
    <w:p w14:paraId="307A393F" w14:textId="7C37E254" w:rsidR="00DE7BCA" w:rsidRDefault="00DE7BCA" w:rsidP="00BF2CA6">
      <w:pPr>
        <w:numPr>
          <w:ilvl w:val="0"/>
          <w:numId w:val="47"/>
        </w:numPr>
        <w:tabs>
          <w:tab w:val="num" w:pos="720"/>
        </w:tabs>
        <w:rPr>
          <w:rFonts w:ascii="Arial" w:hAnsi="Arial" w:cs="Arial"/>
        </w:rPr>
      </w:pPr>
      <w:r w:rsidRPr="00DE7BCA">
        <w:rPr>
          <w:rFonts w:ascii="Arial" w:hAnsi="Arial" w:cs="Arial"/>
        </w:rPr>
        <w:t>Proporcionar reportes interactivos y personalizables que faciliten la consulta y el análisis de datos</w:t>
      </w:r>
      <w:r w:rsidR="002938B8">
        <w:rPr>
          <w:rFonts w:ascii="Arial" w:hAnsi="Arial" w:cs="Arial"/>
        </w:rPr>
        <w:t xml:space="preserve"> para posteriormente exportarlos a </w:t>
      </w:r>
      <w:proofErr w:type="spellStart"/>
      <w:r w:rsidR="002938B8">
        <w:rPr>
          <w:rFonts w:ascii="Arial" w:hAnsi="Arial" w:cs="Arial"/>
        </w:rPr>
        <w:t>excel</w:t>
      </w:r>
      <w:proofErr w:type="spellEnd"/>
      <w:r w:rsidRPr="00DE7BCA">
        <w:rPr>
          <w:rFonts w:ascii="Arial" w:hAnsi="Arial" w:cs="Arial"/>
        </w:rPr>
        <w:t>.</w:t>
      </w:r>
    </w:p>
    <w:p w14:paraId="1B461D43" w14:textId="77777777" w:rsidR="00546D56" w:rsidRDefault="00546D56" w:rsidP="00546D56">
      <w:pPr>
        <w:rPr>
          <w:rFonts w:ascii="Arial" w:hAnsi="Arial" w:cs="Arial"/>
        </w:rPr>
      </w:pPr>
    </w:p>
    <w:p w14:paraId="26E38435" w14:textId="77777777" w:rsidR="00546D56" w:rsidRPr="00DE7BCA" w:rsidRDefault="00546D56" w:rsidP="00546D56">
      <w:pPr>
        <w:rPr>
          <w:rFonts w:ascii="Arial" w:hAnsi="Arial" w:cs="Arial"/>
        </w:rPr>
      </w:pPr>
    </w:p>
    <w:p w14:paraId="5BF2FC5A" w14:textId="77777777" w:rsidR="00DE7BCA" w:rsidRPr="00DE7BCA" w:rsidRDefault="00DE7BCA" w:rsidP="00DE7BCA">
      <w:pPr>
        <w:ind w:left="720"/>
        <w:rPr>
          <w:rFonts w:ascii="Arial" w:hAnsi="Arial" w:cs="Arial"/>
          <w:b/>
          <w:bCs/>
        </w:rPr>
      </w:pPr>
      <w:r w:rsidRPr="00DE7BCA">
        <w:rPr>
          <w:rFonts w:ascii="Arial" w:hAnsi="Arial" w:cs="Arial"/>
          <w:b/>
          <w:bCs/>
        </w:rPr>
        <w:t>Objetivos Específicos</w:t>
      </w:r>
    </w:p>
    <w:p w14:paraId="13C7FA11" w14:textId="77777777" w:rsidR="00DE7BCA" w:rsidRPr="00DE7BCA" w:rsidRDefault="00DE7BCA" w:rsidP="00BF2CA6">
      <w:pPr>
        <w:numPr>
          <w:ilvl w:val="0"/>
          <w:numId w:val="48"/>
        </w:numPr>
        <w:rPr>
          <w:rFonts w:ascii="Arial" w:hAnsi="Arial" w:cs="Arial"/>
        </w:rPr>
      </w:pPr>
      <w:r>
        <w:t>Visualizar el uso de ventas en diferentes regións de manera detallada y segmentada por hora.</w:t>
      </w:r>
    </w:p>
    <w:p w14:paraId="79D10AD4" w14:textId="77777777" w:rsidR="00DE7BCA" w:rsidRPr="00DE7BCA" w:rsidRDefault="00DE7BCA" w:rsidP="00BF2CA6">
      <w:pPr>
        <w:numPr>
          <w:ilvl w:val="0"/>
          <w:numId w:val="48"/>
        </w:numPr>
        <w:rPr>
          <w:rFonts w:ascii="Arial" w:hAnsi="Arial" w:cs="Arial"/>
        </w:rPr>
      </w:pPr>
      <w:r>
        <w:t>Mostrar la planificación semanal, organizada por comercial, para una mejor gestión.</w:t>
      </w:r>
    </w:p>
    <w:p w14:paraId="6399711B" w14:textId="77777777" w:rsidR="00DE7BCA" w:rsidRPr="00DE7BCA" w:rsidRDefault="00DE7BCA" w:rsidP="00BF2CA6">
      <w:pPr>
        <w:numPr>
          <w:ilvl w:val="0"/>
          <w:numId w:val="48"/>
        </w:numPr>
        <w:rPr>
          <w:rFonts w:ascii="Arial" w:hAnsi="Arial" w:cs="Arial"/>
        </w:rPr>
      </w:pPr>
      <w:r>
        <w:t>Ofrecer filtros avanzados que permitan seleccionar datos según fechas, regións, etapas y tipos de ventas.</w:t>
      </w:r>
    </w:p>
    <w:p w14:paraId="056DF5B1" w14:textId="77777777" w:rsidR="00071CBC" w:rsidRPr="00A24A28" w:rsidRDefault="00071CBC" w:rsidP="00071CBC">
      <w:pPr>
        <w:ind w:left="1080"/>
        <w:rPr>
          <w:rFonts w:ascii="Arial" w:hAnsi="Arial" w:cs="Arial"/>
        </w:rPr>
      </w:pPr>
    </w:p>
    <w:p w14:paraId="51FE8ABB" w14:textId="30AFBB8E" w:rsidR="000D2318" w:rsidRPr="00A24A28" w:rsidRDefault="005B01CE" w:rsidP="00FC5DDA">
      <w:pPr>
        <w:pStyle w:val="Ttulo2"/>
      </w:pPr>
      <w:bookmarkStart w:id="3" w:name="_Toc183701204"/>
      <w:r w:rsidRPr="00A24A28">
        <w:t>1.4. Métricas clave a monitorear</w:t>
      </w:r>
      <w:bookmarkEnd w:id="3"/>
    </w:p>
    <w:p w14:paraId="5E3AA0DE" w14:textId="2D3B2B72" w:rsidR="000D2318" w:rsidRPr="00A24A28" w:rsidRDefault="000D2318" w:rsidP="000D2318">
      <w:pPr>
        <w:rPr>
          <w:rFonts w:ascii="Arial" w:hAnsi="Arial" w:cs="Arial"/>
        </w:rPr>
      </w:pPr>
      <w:r w:rsidRPr="00A24A28">
        <w:rPr>
          <w:rFonts w:ascii="Arial" w:hAnsi="Arial" w:cs="Arial"/>
        </w:rPr>
        <w:br/>
        <w:t>Las métricas principales presentadas en el informe incluyen:</w:t>
      </w:r>
    </w:p>
    <w:p w14:paraId="009E8676" w14:textId="543C85BA" w:rsidR="00635F3D" w:rsidRPr="00635F3D" w:rsidRDefault="00635F3D" w:rsidP="00BF2CA6">
      <w:pPr>
        <w:pStyle w:val="Prrafodelista"/>
        <w:numPr>
          <w:ilvl w:val="0"/>
          <w:numId w:val="49"/>
        </w:numPr>
        <w:rPr>
          <w:rFonts w:ascii="Arial" w:hAnsi="Arial" w:cs="Arial"/>
        </w:rPr>
      </w:pPr>
      <w:r>
        <w:t>Horas Reservadas: Visualización diaria detallada organizada por comercial.</w:t>
      </w:r>
    </w:p>
    <w:p w14:paraId="5C98FB10" w14:textId="487D4DE0" w:rsidR="00635F3D" w:rsidRPr="00635F3D" w:rsidRDefault="00635F3D" w:rsidP="00BF2CA6">
      <w:pPr>
        <w:pStyle w:val="Prrafodelista"/>
        <w:numPr>
          <w:ilvl w:val="0"/>
          <w:numId w:val="49"/>
        </w:numPr>
        <w:rPr>
          <w:rFonts w:ascii="Arial" w:hAnsi="Arial" w:cs="Arial"/>
        </w:rPr>
      </w:pPr>
      <w:r>
        <w:t>Ocupación por Región: Resumen semanal que muestra el estado detallado de los ventas en cada área.</w:t>
      </w:r>
    </w:p>
    <w:p w14:paraId="73E4765E" w14:textId="10C8B450" w:rsidR="00635F3D" w:rsidRPr="00635F3D" w:rsidRDefault="00635F3D" w:rsidP="00BF2CA6">
      <w:pPr>
        <w:pStyle w:val="Prrafodelista"/>
        <w:numPr>
          <w:ilvl w:val="0"/>
          <w:numId w:val="49"/>
        </w:numPr>
        <w:rPr>
          <w:rFonts w:ascii="Arial" w:hAnsi="Arial" w:cs="Arial"/>
        </w:rPr>
      </w:pPr>
      <w:r>
        <w:t>Comparativa entre Comerciales: Segmentación clara y precisa según el categoría de producto ofrecido.</w:t>
      </w:r>
    </w:p>
    <w:p w14:paraId="4CEE83EB" w14:textId="77777777" w:rsidR="00635F3D" w:rsidRPr="00635F3D" w:rsidRDefault="00635F3D" w:rsidP="00635F3D">
      <w:pPr>
        <w:pStyle w:val="Prrafodelista"/>
        <w:rPr>
          <w:rFonts w:ascii="Arial" w:hAnsi="Arial" w:cs="Arial"/>
        </w:rPr>
      </w:pPr>
    </w:p>
    <w:p w14:paraId="6EFDEF9B" w14:textId="2CFE6801" w:rsidR="005B01CE" w:rsidRPr="00A24A28" w:rsidRDefault="005B01CE" w:rsidP="00FC5DDA">
      <w:pPr>
        <w:pStyle w:val="Ttulo2"/>
        <w:rPr>
          <w:ins w:id="4" w:author="Sara Lozano Martí" w:date="2024-11-27T16:13:00Z" w16du:dateUtc="2024-11-27T15:13:00Z"/>
        </w:rPr>
      </w:pPr>
      <w:bookmarkStart w:id="5" w:name="_Toc183701205"/>
      <w:r w:rsidRPr="00A24A28">
        <w:t>1.5. Control de versiones</w:t>
      </w:r>
      <w:r w:rsidR="00872B6D">
        <w:t xml:space="preserve"> documento</w:t>
      </w:r>
      <w:bookmarkEnd w:id="5"/>
    </w:p>
    <w:p w14:paraId="158FB6F9" w14:textId="77777777" w:rsidR="00755CE2" w:rsidRPr="00A24A28" w:rsidRDefault="00755CE2" w:rsidP="005B01CE">
      <w:pPr>
        <w:spacing w:after="0"/>
        <w:rPr>
          <w:rFonts w:ascii="Arial" w:hAnsi="Arial" w:cs="Arial"/>
        </w:rPr>
      </w:pPr>
    </w:p>
    <w:tbl>
      <w:tblPr>
        <w:tblStyle w:val="18"/>
        <w:tblW w:w="849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1276"/>
        <w:gridCol w:w="5522"/>
      </w:tblGrid>
      <w:tr w:rsidR="00DF1D75" w:rsidRPr="00A24A28" w14:paraId="0823A1E7" w14:textId="77777777" w:rsidTr="00DF1D75">
        <w:trPr>
          <w:cantSplit/>
          <w:trHeight w:val="300"/>
          <w:jc w:val="center"/>
        </w:trPr>
        <w:tc>
          <w:tcPr>
            <w:tcW w:w="1696" w:type="dxa"/>
            <w:shd w:val="clear" w:color="auto" w:fill="auto"/>
            <w:vAlign w:val="center"/>
          </w:tcPr>
          <w:p w14:paraId="5D0102A3" w14:textId="425A33DA" w:rsidR="00DF1D75" w:rsidRPr="00DF1D75" w:rsidRDefault="00DF1D75" w:rsidP="00DF1D75">
            <w:pPr>
              <w:spacing w:before="240" w:line="276" w:lineRule="auto"/>
              <w:jc w:val="center"/>
              <w:rPr>
                <w:rFonts w:ascii="Arial" w:eastAsia="Yu Gothic Light" w:hAnsi="Arial" w:cs="Arial"/>
                <w:color w:val="auto"/>
                <w:sz w:val="24"/>
                <w:szCs w:val="24"/>
              </w:rPr>
            </w:pPr>
            <w:proofErr w:type="spellStart"/>
            <w:r w:rsidRPr="00A24A28">
              <w:rPr>
                <w:rFonts w:ascii="Arial" w:eastAsia="Yu Gothic Light" w:hAnsi="Arial" w:cs="Arial"/>
                <w:color w:val="auto"/>
                <w:sz w:val="24"/>
                <w:szCs w:val="24"/>
              </w:rPr>
              <w:t>Fecha</w:t>
            </w:r>
            <w:proofErr w:type="spellEnd"/>
          </w:p>
        </w:tc>
        <w:tc>
          <w:tcPr>
            <w:tcW w:w="1276" w:type="dxa"/>
            <w:shd w:val="clear" w:color="auto" w:fill="auto"/>
            <w:vAlign w:val="center"/>
          </w:tcPr>
          <w:p w14:paraId="0ACF0734" w14:textId="77777777" w:rsidR="00DF1D75" w:rsidRPr="00DF1D75" w:rsidRDefault="00DF1D75" w:rsidP="00DF1D75">
            <w:pPr>
              <w:spacing w:before="240" w:line="276" w:lineRule="auto"/>
              <w:jc w:val="center"/>
              <w:rPr>
                <w:rFonts w:ascii="Arial" w:eastAsia="Yu Gothic Light" w:hAnsi="Arial" w:cs="Arial"/>
                <w:color w:val="auto"/>
                <w:sz w:val="24"/>
                <w:szCs w:val="24"/>
              </w:rPr>
            </w:pPr>
            <w:r w:rsidRPr="00DF1D75">
              <w:rPr>
                <w:rFonts w:ascii="Arial" w:eastAsia="Yu Gothic Light" w:hAnsi="Arial" w:cs="Arial"/>
                <w:color w:val="auto"/>
                <w:sz w:val="24"/>
                <w:szCs w:val="24"/>
              </w:rPr>
              <w:t>Version</w:t>
            </w:r>
          </w:p>
        </w:tc>
        <w:tc>
          <w:tcPr>
            <w:tcW w:w="5522" w:type="dxa"/>
            <w:shd w:val="clear" w:color="auto" w:fill="auto"/>
            <w:vAlign w:val="center"/>
          </w:tcPr>
          <w:p w14:paraId="4353FD27" w14:textId="1AC0EEAA" w:rsidR="00DF1D75" w:rsidRPr="00DF1D75" w:rsidRDefault="00DF1D75" w:rsidP="00DF1D75">
            <w:pPr>
              <w:spacing w:before="240" w:line="276" w:lineRule="auto"/>
              <w:jc w:val="center"/>
              <w:rPr>
                <w:rFonts w:ascii="Arial" w:eastAsia="Yu Gothic Light" w:hAnsi="Arial" w:cs="Arial"/>
                <w:color w:val="auto"/>
                <w:sz w:val="24"/>
                <w:szCs w:val="24"/>
              </w:rPr>
            </w:pPr>
            <w:proofErr w:type="spellStart"/>
            <w:r w:rsidRPr="00A24A28">
              <w:rPr>
                <w:rFonts w:ascii="Arial" w:eastAsia="Yu Gothic Light" w:hAnsi="Arial" w:cs="Arial"/>
                <w:color w:val="auto"/>
                <w:sz w:val="24"/>
                <w:szCs w:val="24"/>
              </w:rPr>
              <w:t>Cambios</w:t>
            </w:r>
            <w:proofErr w:type="spellEnd"/>
          </w:p>
        </w:tc>
      </w:tr>
      <w:tr w:rsidR="00DF1D75" w:rsidRPr="00A24A28" w14:paraId="0BD10F48" w14:textId="77777777" w:rsidTr="00DF1D75">
        <w:trPr>
          <w:cantSplit/>
          <w:trHeight w:val="300"/>
          <w:jc w:val="center"/>
        </w:trPr>
        <w:tc>
          <w:tcPr>
            <w:tcW w:w="1696" w:type="dxa"/>
            <w:shd w:val="clear" w:color="auto" w:fill="auto"/>
            <w:vAlign w:val="center"/>
          </w:tcPr>
          <w:p w14:paraId="5A06E180" w14:textId="0E454BE2" w:rsidR="00DF1D75" w:rsidRPr="00DF1D75" w:rsidRDefault="00456E43" w:rsidP="00DF1D75">
            <w:pPr>
              <w:spacing w:before="240" w:line="276" w:lineRule="auto"/>
              <w:jc w:val="center"/>
              <w:rPr>
                <w:rFonts w:ascii="Arial" w:eastAsia="Yu Gothic Light" w:hAnsi="Arial" w:cs="Arial"/>
                <w:color w:val="auto"/>
                <w:sz w:val="24"/>
                <w:szCs w:val="24"/>
              </w:rPr>
            </w:pPr>
            <w:r>
              <w:rPr>
                <w:rFonts w:ascii="Arial" w:eastAsia="Yu Gothic Light" w:hAnsi="Arial" w:cs="Arial"/>
                <w:color w:val="auto"/>
                <w:sz w:val="24"/>
                <w:szCs w:val="24"/>
              </w:rPr>
              <w:t>01/05/2025</w:t>
            </w:r>
          </w:p>
        </w:tc>
        <w:tc>
          <w:tcPr>
            <w:tcW w:w="1276" w:type="dxa"/>
            <w:shd w:val="clear" w:color="auto" w:fill="auto"/>
            <w:vAlign w:val="center"/>
          </w:tcPr>
          <w:p w14:paraId="5505C962" w14:textId="2F08DA56" w:rsidR="00DF1D75" w:rsidRPr="00DF1D75" w:rsidRDefault="00DF1D75" w:rsidP="00DF1D75">
            <w:pPr>
              <w:spacing w:before="240" w:line="276" w:lineRule="auto"/>
              <w:jc w:val="center"/>
              <w:rPr>
                <w:rFonts w:ascii="Arial" w:eastAsia="Yu Gothic Light" w:hAnsi="Arial" w:cs="Arial"/>
                <w:color w:val="auto"/>
                <w:sz w:val="24"/>
                <w:szCs w:val="24"/>
              </w:rPr>
            </w:pPr>
            <w:r w:rsidRPr="00A24A28">
              <w:rPr>
                <w:rFonts w:ascii="Arial" w:eastAsia="Yu Gothic Light" w:hAnsi="Arial" w:cs="Arial"/>
                <w:color w:val="auto"/>
                <w:sz w:val="24"/>
                <w:szCs w:val="24"/>
              </w:rPr>
              <w:t>1.0</w:t>
            </w:r>
          </w:p>
        </w:tc>
        <w:tc>
          <w:tcPr>
            <w:tcW w:w="5522" w:type="dxa"/>
            <w:shd w:val="clear" w:color="auto" w:fill="auto"/>
            <w:vAlign w:val="center"/>
          </w:tcPr>
          <w:p w14:paraId="5A0BA54B" w14:textId="5706C8E2" w:rsidR="00DF1D75" w:rsidRPr="00DF1D75" w:rsidRDefault="00DF1D75" w:rsidP="00DF1D75">
            <w:pPr>
              <w:spacing w:before="240" w:line="276" w:lineRule="auto"/>
              <w:jc w:val="center"/>
              <w:rPr>
                <w:rFonts w:ascii="Arial" w:eastAsia="Yu Gothic Light" w:hAnsi="Arial" w:cs="Arial"/>
                <w:color w:val="auto"/>
                <w:sz w:val="24"/>
                <w:szCs w:val="24"/>
              </w:rPr>
            </w:pPr>
            <w:r w:rsidRPr="00A24A28">
              <w:rPr>
                <w:rFonts w:ascii="Arial" w:eastAsia="Yu Gothic Light" w:hAnsi="Arial" w:cs="Arial"/>
                <w:color w:val="auto"/>
                <w:sz w:val="24"/>
                <w:szCs w:val="24"/>
              </w:rPr>
              <w:t>Sara Lozano Martí</w:t>
            </w:r>
          </w:p>
        </w:tc>
      </w:tr>
      <w:tr w:rsidR="00DF1D75" w:rsidRPr="00A24A28" w14:paraId="79641A47" w14:textId="77777777" w:rsidTr="00DF1D75">
        <w:trPr>
          <w:cantSplit/>
          <w:trHeight w:val="300"/>
          <w:jc w:val="center"/>
        </w:trPr>
        <w:tc>
          <w:tcPr>
            <w:tcW w:w="1696" w:type="dxa"/>
            <w:shd w:val="clear" w:color="auto" w:fill="auto"/>
            <w:vAlign w:val="center"/>
          </w:tcPr>
          <w:p w14:paraId="6E43F93F" w14:textId="494C812C" w:rsidR="00DF1D75" w:rsidRPr="00DF1D75" w:rsidRDefault="00DF1D75" w:rsidP="00DF1D75">
            <w:pPr>
              <w:spacing w:line="276" w:lineRule="auto"/>
              <w:jc w:val="center"/>
              <w:rPr>
                <w:rFonts w:ascii="Arial" w:eastAsia="Yu Gothic Light" w:hAnsi="Arial" w:cs="Arial"/>
                <w:color w:val="auto"/>
                <w:sz w:val="24"/>
                <w:szCs w:val="24"/>
              </w:rPr>
            </w:pPr>
          </w:p>
        </w:tc>
        <w:tc>
          <w:tcPr>
            <w:tcW w:w="1276" w:type="dxa"/>
            <w:shd w:val="clear" w:color="auto" w:fill="auto"/>
            <w:vAlign w:val="center"/>
          </w:tcPr>
          <w:p w14:paraId="40BDD9A7" w14:textId="7006A09C" w:rsidR="00DF1D75" w:rsidRPr="00DF1D75" w:rsidRDefault="00DF1D75" w:rsidP="00DF1D75">
            <w:pPr>
              <w:spacing w:line="276" w:lineRule="auto"/>
              <w:jc w:val="center"/>
              <w:rPr>
                <w:rFonts w:ascii="Arial" w:eastAsia="Yu Gothic Light" w:hAnsi="Arial" w:cs="Arial"/>
                <w:color w:val="auto"/>
                <w:sz w:val="24"/>
                <w:szCs w:val="24"/>
              </w:rPr>
            </w:pPr>
          </w:p>
        </w:tc>
        <w:tc>
          <w:tcPr>
            <w:tcW w:w="5522" w:type="dxa"/>
            <w:shd w:val="clear" w:color="auto" w:fill="auto"/>
            <w:vAlign w:val="center"/>
          </w:tcPr>
          <w:p w14:paraId="7A5065F3" w14:textId="77777777" w:rsidR="00DF1D75" w:rsidRPr="00DF1D75" w:rsidRDefault="00DF1D75" w:rsidP="00DF1D75">
            <w:pPr>
              <w:spacing w:line="276" w:lineRule="auto"/>
              <w:jc w:val="center"/>
              <w:rPr>
                <w:rFonts w:ascii="Arial" w:eastAsia="Yu Gothic Light" w:hAnsi="Arial" w:cs="Arial"/>
                <w:color w:val="auto"/>
                <w:sz w:val="24"/>
                <w:szCs w:val="24"/>
              </w:rPr>
            </w:pPr>
          </w:p>
        </w:tc>
      </w:tr>
      <w:tr w:rsidR="00DF1D75" w:rsidRPr="00A24A28" w14:paraId="2F5AB2F2" w14:textId="77777777" w:rsidTr="00DF1D75">
        <w:trPr>
          <w:cantSplit/>
          <w:trHeight w:val="300"/>
          <w:jc w:val="center"/>
        </w:trPr>
        <w:tc>
          <w:tcPr>
            <w:tcW w:w="1696" w:type="dxa"/>
            <w:shd w:val="clear" w:color="auto" w:fill="auto"/>
            <w:vAlign w:val="center"/>
          </w:tcPr>
          <w:p w14:paraId="10511181" w14:textId="69735340" w:rsidR="00DF1D75" w:rsidRPr="00DF1D75" w:rsidRDefault="00DF1D75" w:rsidP="00DF1D75">
            <w:pPr>
              <w:spacing w:line="276" w:lineRule="auto"/>
              <w:jc w:val="center"/>
              <w:rPr>
                <w:rFonts w:ascii="Arial" w:eastAsia="Yu Gothic Light" w:hAnsi="Arial" w:cs="Arial"/>
                <w:color w:val="auto"/>
                <w:sz w:val="24"/>
                <w:szCs w:val="24"/>
              </w:rPr>
            </w:pPr>
          </w:p>
        </w:tc>
        <w:tc>
          <w:tcPr>
            <w:tcW w:w="1276" w:type="dxa"/>
            <w:shd w:val="clear" w:color="auto" w:fill="auto"/>
            <w:vAlign w:val="center"/>
          </w:tcPr>
          <w:p w14:paraId="11193125" w14:textId="3D726AAD" w:rsidR="00DF1D75" w:rsidRPr="00DF1D75" w:rsidRDefault="00DF1D75" w:rsidP="00DF1D75">
            <w:pPr>
              <w:spacing w:line="276" w:lineRule="auto"/>
              <w:jc w:val="center"/>
              <w:rPr>
                <w:rFonts w:ascii="Arial" w:eastAsia="Yu Gothic Light" w:hAnsi="Arial" w:cs="Arial"/>
                <w:color w:val="auto"/>
                <w:sz w:val="24"/>
                <w:szCs w:val="24"/>
              </w:rPr>
            </w:pPr>
          </w:p>
        </w:tc>
        <w:tc>
          <w:tcPr>
            <w:tcW w:w="5522" w:type="dxa"/>
            <w:shd w:val="clear" w:color="auto" w:fill="auto"/>
            <w:vAlign w:val="center"/>
          </w:tcPr>
          <w:p w14:paraId="3E827F4E" w14:textId="77777777" w:rsidR="00DF1D75" w:rsidRPr="00DF1D75" w:rsidRDefault="00DF1D75" w:rsidP="00DF1D75">
            <w:pPr>
              <w:spacing w:line="276" w:lineRule="auto"/>
              <w:jc w:val="center"/>
              <w:rPr>
                <w:rFonts w:ascii="Arial" w:eastAsia="Yu Gothic Light" w:hAnsi="Arial" w:cs="Arial"/>
                <w:color w:val="auto"/>
                <w:sz w:val="24"/>
                <w:szCs w:val="24"/>
              </w:rPr>
            </w:pPr>
          </w:p>
        </w:tc>
      </w:tr>
      <w:tr w:rsidR="00DF1D75" w:rsidRPr="00A24A28" w14:paraId="33D37376" w14:textId="77777777" w:rsidTr="00DF1D75">
        <w:trPr>
          <w:cantSplit/>
          <w:trHeight w:val="300"/>
          <w:jc w:val="center"/>
        </w:trPr>
        <w:tc>
          <w:tcPr>
            <w:tcW w:w="1696" w:type="dxa"/>
            <w:shd w:val="clear" w:color="auto" w:fill="auto"/>
            <w:vAlign w:val="center"/>
          </w:tcPr>
          <w:p w14:paraId="458FBF10" w14:textId="2E48156A" w:rsidR="00DF1D75" w:rsidRPr="00DF1D75" w:rsidRDefault="00DF1D75" w:rsidP="00DF1D75">
            <w:pPr>
              <w:spacing w:line="276" w:lineRule="auto"/>
              <w:jc w:val="center"/>
              <w:rPr>
                <w:rFonts w:ascii="Arial" w:eastAsia="Yu Gothic Light" w:hAnsi="Arial" w:cs="Arial"/>
                <w:color w:val="auto"/>
                <w:sz w:val="24"/>
                <w:szCs w:val="24"/>
              </w:rPr>
            </w:pPr>
          </w:p>
        </w:tc>
        <w:tc>
          <w:tcPr>
            <w:tcW w:w="1276" w:type="dxa"/>
            <w:shd w:val="clear" w:color="auto" w:fill="auto"/>
            <w:vAlign w:val="center"/>
          </w:tcPr>
          <w:p w14:paraId="36A197CA" w14:textId="704F53A0" w:rsidR="00DF1D75" w:rsidRPr="00DF1D75" w:rsidRDefault="00DF1D75" w:rsidP="00DF1D75">
            <w:pPr>
              <w:spacing w:line="276" w:lineRule="auto"/>
              <w:jc w:val="center"/>
              <w:rPr>
                <w:rFonts w:ascii="Arial" w:eastAsia="Yu Gothic Light" w:hAnsi="Arial" w:cs="Arial"/>
                <w:color w:val="auto"/>
                <w:sz w:val="24"/>
                <w:szCs w:val="24"/>
              </w:rPr>
            </w:pPr>
          </w:p>
        </w:tc>
        <w:tc>
          <w:tcPr>
            <w:tcW w:w="5522" w:type="dxa"/>
            <w:shd w:val="clear" w:color="auto" w:fill="auto"/>
            <w:vAlign w:val="center"/>
          </w:tcPr>
          <w:p w14:paraId="378992D9" w14:textId="77777777" w:rsidR="00DF1D75" w:rsidRPr="00DF1D75" w:rsidRDefault="00DF1D75" w:rsidP="00DF1D75">
            <w:pPr>
              <w:spacing w:line="276" w:lineRule="auto"/>
              <w:jc w:val="center"/>
              <w:rPr>
                <w:rFonts w:ascii="Arial" w:eastAsia="Yu Gothic Light" w:hAnsi="Arial" w:cs="Arial"/>
                <w:color w:val="auto"/>
                <w:sz w:val="24"/>
                <w:szCs w:val="24"/>
              </w:rPr>
            </w:pPr>
          </w:p>
        </w:tc>
      </w:tr>
      <w:tr w:rsidR="00DF1D75" w:rsidRPr="00A24A28" w14:paraId="45031C41" w14:textId="77777777" w:rsidTr="00DF1D75">
        <w:trPr>
          <w:cantSplit/>
          <w:trHeight w:val="300"/>
          <w:jc w:val="center"/>
        </w:trPr>
        <w:tc>
          <w:tcPr>
            <w:tcW w:w="1696" w:type="dxa"/>
            <w:shd w:val="clear" w:color="auto" w:fill="auto"/>
            <w:vAlign w:val="center"/>
          </w:tcPr>
          <w:p w14:paraId="52014D88" w14:textId="7375B200" w:rsidR="00DF1D75" w:rsidRPr="00DF1D75" w:rsidRDefault="00DF1D75" w:rsidP="00DF1D75">
            <w:pPr>
              <w:spacing w:line="276" w:lineRule="auto"/>
              <w:jc w:val="center"/>
              <w:rPr>
                <w:rFonts w:ascii="Arial" w:eastAsia="Yu Gothic Light" w:hAnsi="Arial" w:cs="Arial"/>
                <w:color w:val="auto"/>
                <w:sz w:val="24"/>
                <w:szCs w:val="24"/>
              </w:rPr>
            </w:pPr>
          </w:p>
        </w:tc>
        <w:tc>
          <w:tcPr>
            <w:tcW w:w="1276" w:type="dxa"/>
            <w:shd w:val="clear" w:color="auto" w:fill="auto"/>
            <w:vAlign w:val="center"/>
          </w:tcPr>
          <w:p w14:paraId="1708482E" w14:textId="7101F735" w:rsidR="00DF1D75" w:rsidRPr="00DF1D75" w:rsidRDefault="00DF1D75" w:rsidP="00DF1D75">
            <w:pPr>
              <w:spacing w:line="276" w:lineRule="auto"/>
              <w:jc w:val="center"/>
              <w:rPr>
                <w:rFonts w:ascii="Arial" w:eastAsia="Yu Gothic Light" w:hAnsi="Arial" w:cs="Arial"/>
                <w:color w:val="auto"/>
                <w:sz w:val="24"/>
                <w:szCs w:val="24"/>
              </w:rPr>
            </w:pPr>
          </w:p>
        </w:tc>
        <w:tc>
          <w:tcPr>
            <w:tcW w:w="5522" w:type="dxa"/>
            <w:shd w:val="clear" w:color="auto" w:fill="auto"/>
            <w:vAlign w:val="center"/>
          </w:tcPr>
          <w:p w14:paraId="33C5C429" w14:textId="1E6A59C1" w:rsidR="00DF1D75" w:rsidRPr="00DF1D75" w:rsidRDefault="00DF1D75" w:rsidP="00DF1D75">
            <w:pPr>
              <w:spacing w:line="276" w:lineRule="auto"/>
              <w:jc w:val="center"/>
              <w:rPr>
                <w:rFonts w:ascii="Arial" w:eastAsia="Yu Gothic Light" w:hAnsi="Arial" w:cs="Arial"/>
                <w:color w:val="auto"/>
                <w:sz w:val="24"/>
                <w:szCs w:val="24"/>
              </w:rPr>
            </w:pPr>
          </w:p>
        </w:tc>
      </w:tr>
    </w:tbl>
    <w:p w14:paraId="20751B85" w14:textId="77777777" w:rsidR="005B01CE" w:rsidRPr="00A24A28" w:rsidRDefault="005B01CE" w:rsidP="005B01CE">
      <w:pPr>
        <w:rPr>
          <w:rFonts w:ascii="Arial" w:eastAsiaTheme="majorEastAsia" w:hAnsi="Arial" w:cs="Arial"/>
          <w:spacing w:val="-10"/>
          <w:kern w:val="28"/>
          <w:lang w:val="en-US"/>
        </w:rPr>
      </w:pPr>
    </w:p>
    <w:p w14:paraId="2AF4431A" w14:textId="77777777" w:rsidR="00B542DD" w:rsidRPr="00A24A28" w:rsidRDefault="00B542DD" w:rsidP="005B01CE">
      <w:pPr>
        <w:rPr>
          <w:rFonts w:ascii="Arial" w:eastAsiaTheme="majorEastAsia" w:hAnsi="Arial" w:cs="Arial"/>
          <w:spacing w:val="-10"/>
          <w:kern w:val="28"/>
          <w:lang w:val="en-US"/>
        </w:rPr>
      </w:pPr>
    </w:p>
    <w:p w14:paraId="77EC4A04" w14:textId="77777777" w:rsidR="00B542DD" w:rsidRDefault="00B542DD" w:rsidP="005B01CE">
      <w:pPr>
        <w:rPr>
          <w:rFonts w:ascii="Arial" w:eastAsiaTheme="majorEastAsia" w:hAnsi="Arial" w:cs="Arial"/>
          <w:spacing w:val="-10"/>
          <w:kern w:val="28"/>
          <w:lang w:val="en-US"/>
        </w:rPr>
      </w:pPr>
    </w:p>
    <w:p w14:paraId="20E32C3D" w14:textId="77777777" w:rsidR="00A24A28" w:rsidRDefault="00A24A28" w:rsidP="005B01CE">
      <w:pPr>
        <w:rPr>
          <w:rFonts w:ascii="Arial" w:eastAsiaTheme="majorEastAsia" w:hAnsi="Arial" w:cs="Arial"/>
          <w:spacing w:val="-10"/>
          <w:kern w:val="28"/>
          <w:lang w:val="en-US"/>
        </w:rPr>
      </w:pPr>
    </w:p>
    <w:p w14:paraId="0E11634E" w14:textId="77777777" w:rsidR="00A24A28" w:rsidRDefault="00A24A28" w:rsidP="005B01CE">
      <w:pPr>
        <w:rPr>
          <w:rFonts w:ascii="Arial" w:eastAsiaTheme="majorEastAsia" w:hAnsi="Arial" w:cs="Arial"/>
          <w:spacing w:val="-10"/>
          <w:kern w:val="28"/>
          <w:lang w:val="en-US"/>
        </w:rPr>
      </w:pPr>
    </w:p>
    <w:p w14:paraId="4F8BF9D7" w14:textId="77777777" w:rsidR="00A24A28" w:rsidRDefault="00A24A28" w:rsidP="005B01CE">
      <w:pPr>
        <w:rPr>
          <w:rFonts w:ascii="Arial" w:eastAsiaTheme="majorEastAsia" w:hAnsi="Arial" w:cs="Arial"/>
          <w:spacing w:val="-10"/>
          <w:kern w:val="28"/>
          <w:lang w:val="en-US"/>
        </w:rPr>
      </w:pPr>
    </w:p>
    <w:p w14:paraId="19A3AD1E" w14:textId="77777777" w:rsidR="00020389" w:rsidRDefault="00020389" w:rsidP="00FC5DDA">
      <w:pPr>
        <w:pStyle w:val="Ttulo1"/>
      </w:pPr>
      <w:bookmarkStart w:id="6" w:name="_Toc183701206"/>
      <w:r w:rsidRPr="00020389">
        <w:lastRenderedPageBreak/>
        <w:t>2. Arquitectura</w:t>
      </w:r>
      <w:bookmarkEnd w:id="6"/>
    </w:p>
    <w:p w14:paraId="51168B39" w14:textId="77777777" w:rsidR="00A24A28" w:rsidRPr="00020389" w:rsidRDefault="00A24A28" w:rsidP="00020389">
      <w:pPr>
        <w:rPr>
          <w:rFonts w:ascii="Arial" w:hAnsi="Arial" w:cs="Arial"/>
          <w:b/>
          <w:bCs/>
        </w:rPr>
      </w:pPr>
    </w:p>
    <w:p w14:paraId="373521EE" w14:textId="77777777" w:rsidR="00020389" w:rsidRPr="00020389" w:rsidRDefault="00020389" w:rsidP="00FC5DDA">
      <w:pPr>
        <w:pStyle w:val="Ttulo2"/>
      </w:pPr>
      <w:bookmarkStart w:id="7" w:name="_Toc183701207"/>
      <w:r w:rsidRPr="00020389">
        <w:t>2.1. Descripción general de la arquitectura</w:t>
      </w:r>
      <w:bookmarkEnd w:id="7"/>
    </w:p>
    <w:p w14:paraId="0C636CA0" w14:textId="77777777" w:rsidR="00020389" w:rsidRPr="00020389" w:rsidRDefault="00020389" w:rsidP="00020389">
      <w:pPr>
        <w:rPr>
          <w:rFonts w:ascii="Arial" w:hAnsi="Arial" w:cs="Arial"/>
        </w:rPr>
      </w:pPr>
      <w:r>
        <w:t>La arquitectura del modelo está diseñada para integrar datos provenientes de listas de Plataforma Documental y procesarlos mediante Herramienta ETL hacia dos bases de datos SQL. Estos datos son organizados, transformados y preparados para su uso en análisis avanzados en Power BI.</w:t>
      </w:r>
    </w:p>
    <w:p w14:paraId="5D4ADC56" w14:textId="77777777" w:rsidR="00020389" w:rsidRPr="00020389" w:rsidRDefault="00020389" w:rsidP="00020389">
      <w:pPr>
        <w:rPr>
          <w:rFonts w:ascii="Arial" w:hAnsi="Arial" w:cs="Arial"/>
        </w:rPr>
      </w:pPr>
      <w:r w:rsidRPr="00020389">
        <w:rPr>
          <w:rFonts w:ascii="Arial" w:hAnsi="Arial" w:cs="Arial"/>
        </w:rPr>
        <w:t>El flujo de datos abarca:</w:t>
      </w:r>
    </w:p>
    <w:p w14:paraId="1BF3C183" w14:textId="77777777" w:rsidR="00020389" w:rsidRPr="00020389" w:rsidRDefault="00020389" w:rsidP="00BF2CA6">
      <w:pPr>
        <w:numPr>
          <w:ilvl w:val="0"/>
          <w:numId w:val="1"/>
        </w:numPr>
        <w:rPr>
          <w:rFonts w:ascii="Arial" w:hAnsi="Arial" w:cs="Arial"/>
        </w:rPr>
      </w:pPr>
      <w:r>
        <w:t>Listas de Plataforma Documental: Almacenan datos iniciales organizados en tablas relacionadas con la gestión de ventas y campañas.</w:t>
      </w:r>
    </w:p>
    <w:p w14:paraId="71537223" w14:textId="77777777" w:rsidR="00020389" w:rsidRPr="00020389" w:rsidRDefault="00020389" w:rsidP="00BF2CA6">
      <w:pPr>
        <w:numPr>
          <w:ilvl w:val="0"/>
          <w:numId w:val="1"/>
        </w:numPr>
        <w:rPr>
          <w:rFonts w:ascii="Arial" w:hAnsi="Arial" w:cs="Arial"/>
        </w:rPr>
      </w:pPr>
      <w:r>
        <w:t>Herramienta ETL: Actúa como intermediario para transferir y transformar los datos hacia bases de datos SQL.</w:t>
      </w:r>
    </w:p>
    <w:p w14:paraId="294EA7B8" w14:textId="77777777" w:rsidR="00020389" w:rsidRPr="00020389" w:rsidRDefault="00020389" w:rsidP="00BF2CA6">
      <w:pPr>
        <w:numPr>
          <w:ilvl w:val="0"/>
          <w:numId w:val="1"/>
        </w:numPr>
        <w:rPr>
          <w:rFonts w:ascii="Arial" w:hAnsi="Arial" w:cs="Arial"/>
        </w:rPr>
      </w:pPr>
      <w:r w:rsidRPr="00020389">
        <w:rPr>
          <w:rFonts w:ascii="Arial" w:hAnsi="Arial" w:cs="Arial"/>
          <w:b/>
          <w:bCs/>
        </w:rPr>
        <w:t>Bases de datos SQL</w:t>
      </w:r>
      <w:r w:rsidRPr="00020389">
        <w:rPr>
          <w:rFonts w:ascii="Arial" w:hAnsi="Arial" w:cs="Arial"/>
        </w:rPr>
        <w:t>:</w:t>
      </w:r>
    </w:p>
    <w:p w14:paraId="49851330" w14:textId="77777777" w:rsidR="00020389" w:rsidRPr="00020389" w:rsidRDefault="00020389" w:rsidP="00BF2CA6">
      <w:pPr>
        <w:numPr>
          <w:ilvl w:val="1"/>
          <w:numId w:val="1"/>
        </w:numPr>
        <w:rPr>
          <w:rFonts w:ascii="Arial" w:hAnsi="Arial" w:cs="Arial"/>
        </w:rPr>
      </w:pPr>
      <w:r>
        <w:t>db-ejemplo-origen: Base de datos inicial donde se almacenan los datos extraídos desde Plataforma Documental.</w:t>
      </w:r>
    </w:p>
    <w:p w14:paraId="113DEE02" w14:textId="77777777" w:rsidR="00020389" w:rsidRPr="00020389" w:rsidRDefault="00020389" w:rsidP="00BF2CA6">
      <w:pPr>
        <w:numPr>
          <w:ilvl w:val="1"/>
          <w:numId w:val="1"/>
        </w:numPr>
        <w:rPr>
          <w:rFonts w:ascii="Arial" w:hAnsi="Arial" w:cs="Arial"/>
        </w:rPr>
      </w:pPr>
      <w:r>
        <w:t>dw-ejemplo-sql: Replica la estructura de la base de datos inicial y actúa como Data Warehouse para análisis.</w:t>
      </w:r>
    </w:p>
    <w:p w14:paraId="0FE086D7" w14:textId="77777777" w:rsidR="00020389" w:rsidRPr="00020389" w:rsidRDefault="00020389" w:rsidP="00BF2CA6">
      <w:pPr>
        <w:numPr>
          <w:ilvl w:val="0"/>
          <w:numId w:val="1"/>
        </w:numPr>
        <w:rPr>
          <w:rFonts w:ascii="Arial" w:hAnsi="Arial" w:cs="Arial"/>
        </w:rPr>
      </w:pPr>
      <w:r w:rsidRPr="00020389">
        <w:rPr>
          <w:rFonts w:ascii="Arial" w:hAnsi="Arial" w:cs="Arial"/>
          <w:b/>
          <w:bCs/>
        </w:rPr>
        <w:t xml:space="preserve">Automatización mediante </w:t>
      </w:r>
      <w:proofErr w:type="spellStart"/>
      <w:r w:rsidRPr="00020389">
        <w:rPr>
          <w:rFonts w:ascii="Arial" w:hAnsi="Arial" w:cs="Arial"/>
          <w:b/>
          <w:bCs/>
        </w:rPr>
        <w:t>trigger</w:t>
      </w:r>
      <w:proofErr w:type="spellEnd"/>
      <w:r w:rsidRPr="00020389">
        <w:rPr>
          <w:rFonts w:ascii="Arial" w:hAnsi="Arial" w:cs="Arial"/>
        </w:rPr>
        <w:t>: Asegura la actualización periódica de los datos mediante ejecuciones programadas.</w:t>
      </w:r>
    </w:p>
    <w:p w14:paraId="33A19DDA" w14:textId="77777777" w:rsidR="00020389" w:rsidRPr="00020389" w:rsidRDefault="00020389" w:rsidP="00020389">
      <w:pPr>
        <w:rPr>
          <w:rFonts w:ascii="Arial" w:hAnsi="Arial" w:cs="Arial"/>
        </w:rPr>
      </w:pPr>
      <w:r w:rsidRPr="00020389">
        <w:rPr>
          <w:rFonts w:ascii="Arial" w:hAnsi="Arial" w:cs="Arial"/>
        </w:rPr>
        <w:t xml:space="preserve">Este enfoque asegura una integración robusta de datos desde múltiples fuentes para un análisis eficiente y visualización en </w:t>
      </w:r>
      <w:proofErr w:type="spellStart"/>
      <w:r w:rsidRPr="00020389">
        <w:rPr>
          <w:rFonts w:ascii="Arial" w:hAnsi="Arial" w:cs="Arial"/>
        </w:rPr>
        <w:t>Power</w:t>
      </w:r>
      <w:proofErr w:type="spellEnd"/>
      <w:r w:rsidRPr="00020389">
        <w:rPr>
          <w:rFonts w:ascii="Arial" w:hAnsi="Arial" w:cs="Arial"/>
        </w:rPr>
        <w:t xml:space="preserve"> BI.</w:t>
      </w:r>
    </w:p>
    <w:p w14:paraId="5A31936E" w14:textId="69868865" w:rsidR="00020389" w:rsidRPr="00020389" w:rsidRDefault="00020389" w:rsidP="00020389">
      <w:pPr>
        <w:rPr>
          <w:rFonts w:ascii="Arial" w:hAnsi="Arial" w:cs="Arial"/>
        </w:rPr>
      </w:pPr>
    </w:p>
    <w:p w14:paraId="3AF1B7A1" w14:textId="435DD1A1" w:rsidR="00020389" w:rsidRPr="00020389" w:rsidRDefault="00020389" w:rsidP="00FC5DDA">
      <w:pPr>
        <w:pStyle w:val="Ttulo2"/>
      </w:pPr>
      <w:bookmarkStart w:id="8" w:name="_Toc183701208"/>
      <w:r w:rsidRPr="00020389">
        <w:t>2.2. Diagrama del flujo de datos</w:t>
      </w:r>
      <w:bookmarkEnd w:id="8"/>
    </w:p>
    <w:p w14:paraId="661E7F11" w14:textId="4ED71E1E" w:rsidR="00020389" w:rsidRPr="00A24A28" w:rsidRDefault="00020389" w:rsidP="00E46CC1">
      <w:pPr>
        <w:rPr>
          <w:rFonts w:ascii="Arial" w:hAnsi="Arial" w:cs="Arial"/>
          <w:noProof/>
        </w:rPr>
      </w:pPr>
      <w:r w:rsidRPr="00020389">
        <w:rPr>
          <w:rFonts w:ascii="Arial" w:hAnsi="Arial" w:cs="Arial"/>
        </w:rPr>
        <w:t>El flujo de datos es el siguiente:</w:t>
      </w:r>
      <w:r w:rsidR="00A54948" w:rsidRPr="00A24A28">
        <w:rPr>
          <w:rFonts w:ascii="Arial" w:hAnsi="Arial" w:cs="Arial"/>
          <w:noProof/>
        </w:rPr>
        <w:t xml:space="preserve"> </w:t>
      </w:r>
    </w:p>
    <w:p w14:paraId="4095B845" w14:textId="2430BF0F" w:rsidR="004B5888" w:rsidRPr="00A24A28" w:rsidRDefault="00FC5DDA" w:rsidP="00E46CC1">
      <w:pPr>
        <w:rPr>
          <w:rFonts w:ascii="Arial" w:hAnsi="Arial" w:cs="Arial"/>
          <w:noProof/>
        </w:rPr>
      </w:pPr>
      <w:r w:rsidRPr="00A24A28">
        <w:rPr>
          <w:rFonts w:ascii="Arial" w:hAnsi="Arial" w:cs="Arial"/>
          <w:noProof/>
        </w:rPr>
        <w:drawing>
          <wp:anchor distT="0" distB="0" distL="114300" distR="114300" simplePos="0" relativeHeight="251659264" behindDoc="0" locked="0" layoutInCell="1" allowOverlap="1" wp14:anchorId="2D5CAC25" wp14:editId="0F4C2281">
            <wp:simplePos x="0" y="0"/>
            <wp:positionH relativeFrom="page">
              <wp:align>right</wp:align>
            </wp:positionH>
            <wp:positionV relativeFrom="paragraph">
              <wp:posOffset>361012</wp:posOffset>
            </wp:positionV>
            <wp:extent cx="9207611" cy="2962275"/>
            <wp:effectExtent l="0" t="38100" r="31750" b="0"/>
            <wp:wrapNone/>
            <wp:docPr id="296149369"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14:sizeRelH relativeFrom="margin">
              <wp14:pctWidth>0</wp14:pctWidth>
            </wp14:sizeRelH>
            <wp14:sizeRelV relativeFrom="margin">
              <wp14:pctHeight>0</wp14:pctHeight>
            </wp14:sizeRelV>
          </wp:anchor>
        </w:drawing>
      </w:r>
    </w:p>
    <w:p w14:paraId="3F707527" w14:textId="4F26F278" w:rsidR="004B5888" w:rsidRPr="00A24A28" w:rsidRDefault="001B3214" w:rsidP="001B3214">
      <w:pPr>
        <w:tabs>
          <w:tab w:val="left" w:pos="7964"/>
        </w:tabs>
        <w:rPr>
          <w:rFonts w:ascii="Arial" w:hAnsi="Arial" w:cs="Arial"/>
          <w:noProof/>
        </w:rPr>
      </w:pPr>
      <w:r w:rsidRPr="00A24A28">
        <w:rPr>
          <w:rFonts w:ascii="Arial" w:hAnsi="Arial" w:cs="Arial"/>
          <w:noProof/>
        </w:rPr>
        <w:tab/>
        <w:t xml:space="preserve">  </w:t>
      </w:r>
    </w:p>
    <w:p w14:paraId="57892A0E" w14:textId="02FDEBEA" w:rsidR="004B5888" w:rsidRPr="00A24A28" w:rsidRDefault="004B5888" w:rsidP="004B5888">
      <w:pPr>
        <w:tabs>
          <w:tab w:val="left" w:pos="2692"/>
        </w:tabs>
        <w:rPr>
          <w:rFonts w:ascii="Arial" w:hAnsi="Arial" w:cs="Arial"/>
          <w:noProof/>
        </w:rPr>
      </w:pPr>
      <w:r w:rsidRPr="00A24A28">
        <w:rPr>
          <w:rFonts w:ascii="Arial" w:hAnsi="Arial" w:cs="Arial"/>
          <w:noProof/>
        </w:rPr>
        <w:tab/>
      </w:r>
    </w:p>
    <w:p w14:paraId="7B698356" w14:textId="05454BFE" w:rsidR="004B5888" w:rsidRPr="00A24A28" w:rsidRDefault="004B5888" w:rsidP="00E46CC1">
      <w:pPr>
        <w:rPr>
          <w:rFonts w:ascii="Arial" w:hAnsi="Arial" w:cs="Arial"/>
          <w:noProof/>
        </w:rPr>
      </w:pPr>
    </w:p>
    <w:p w14:paraId="536A3D4C" w14:textId="33BBCE9E" w:rsidR="004B5888" w:rsidRPr="00A24A28" w:rsidRDefault="004B5888" w:rsidP="00E46CC1">
      <w:pPr>
        <w:rPr>
          <w:rFonts w:ascii="Arial" w:hAnsi="Arial" w:cs="Arial"/>
          <w:noProof/>
        </w:rPr>
      </w:pPr>
    </w:p>
    <w:p w14:paraId="7FEB133A" w14:textId="77777777" w:rsidR="004B5888" w:rsidRPr="00020389" w:rsidRDefault="004B5888" w:rsidP="00E46CC1">
      <w:pPr>
        <w:rPr>
          <w:rFonts w:ascii="Arial" w:hAnsi="Arial" w:cs="Arial"/>
        </w:rPr>
      </w:pPr>
    </w:p>
    <w:p w14:paraId="6E9D3ECE" w14:textId="137E9656" w:rsidR="00020389" w:rsidRPr="00020389" w:rsidRDefault="00020389" w:rsidP="00020389">
      <w:pPr>
        <w:rPr>
          <w:rFonts w:ascii="Arial" w:hAnsi="Arial" w:cs="Arial"/>
        </w:rPr>
      </w:pPr>
    </w:p>
    <w:p w14:paraId="217F5A8D" w14:textId="0F30C8DE" w:rsidR="00020389" w:rsidRPr="00020389" w:rsidRDefault="00020389" w:rsidP="00FC5DDA">
      <w:pPr>
        <w:pStyle w:val="Ttulo2"/>
      </w:pPr>
      <w:bookmarkStart w:id="9" w:name="_Toc183701209"/>
      <w:r w:rsidRPr="00020389">
        <w:t>2.3. Detalle de componentes</w:t>
      </w:r>
      <w:bookmarkEnd w:id="9"/>
    </w:p>
    <w:p w14:paraId="2DC1947D" w14:textId="77777777" w:rsidR="00020389" w:rsidRPr="00A24A28" w:rsidRDefault="00020389" w:rsidP="00FC5DDA">
      <w:pPr>
        <w:pStyle w:val="Ttulo3"/>
      </w:pPr>
      <w:r>
        <w:t>2.3.1. Listas de Plataforma Documental</w:t>
      </w:r>
    </w:p>
    <w:p w14:paraId="2B36E7DA" w14:textId="77777777" w:rsidR="00CA78F1" w:rsidRPr="00020389" w:rsidRDefault="00CA78F1" w:rsidP="006038B7">
      <w:pPr>
        <w:spacing w:after="0"/>
        <w:rPr>
          <w:rFonts w:ascii="Arial" w:hAnsi="Arial" w:cs="Arial"/>
          <w:b/>
          <w:bCs/>
        </w:rPr>
      </w:pPr>
    </w:p>
    <w:p w14:paraId="766A3AE6" w14:textId="0A5EC405" w:rsidR="00020389" w:rsidRPr="00020389" w:rsidRDefault="00020389" w:rsidP="006038B7">
      <w:pPr>
        <w:spacing w:after="0"/>
        <w:rPr>
          <w:rFonts w:ascii="Arial" w:hAnsi="Arial" w:cs="Arial"/>
        </w:rPr>
      </w:pPr>
      <w:r>
        <w:t>Las listas de Plataforma Documental proporcionan los datos iniciales que alimentan el modelo. Estas son las tablas que se utilizan:</w:t>
      </w:r>
      <w:r>
        <w:br/>
      </w:r>
    </w:p>
    <w:p w14:paraId="087E547A" w14:textId="3B7BFA8B" w:rsidR="00020389" w:rsidRDefault="000C730D" w:rsidP="00BF2CA6">
      <w:pPr>
        <w:numPr>
          <w:ilvl w:val="0"/>
          <w:numId w:val="2"/>
        </w:numPr>
        <w:spacing w:after="0"/>
        <w:rPr>
          <w:rFonts w:ascii="Arial" w:hAnsi="Arial" w:cs="Arial"/>
        </w:rPr>
      </w:pPr>
      <w:r>
        <w:t>FACT_Ventas: Incluye toda la información de los ventas que se van a prestar, así como el comercial, la hora, la fecha y el campaña.</w:t>
      </w:r>
    </w:p>
    <w:p w14:paraId="40E29412" w14:textId="4611CA96" w:rsidR="000558F3" w:rsidRPr="007611D6" w:rsidRDefault="007611D6" w:rsidP="00BF2CA6">
      <w:pPr>
        <w:numPr>
          <w:ilvl w:val="0"/>
          <w:numId w:val="2"/>
        </w:numPr>
        <w:spacing w:after="0"/>
        <w:rPr>
          <w:rFonts w:ascii="Arial" w:hAnsi="Arial" w:cs="Arial"/>
        </w:rPr>
      </w:pPr>
      <w:r>
        <w:t>DIM_Comerciales: tabla de dimensión que contiene toda la información acerca de los comerciales</w:t>
      </w:r>
    </w:p>
    <w:p w14:paraId="661B69F6" w14:textId="77777777" w:rsidR="000558F3" w:rsidRPr="007611D6" w:rsidRDefault="000558F3" w:rsidP="000558F3">
      <w:pPr>
        <w:spacing w:after="0"/>
        <w:rPr>
          <w:rFonts w:ascii="Arial" w:hAnsi="Arial" w:cs="Arial"/>
        </w:rPr>
      </w:pPr>
    </w:p>
    <w:p w14:paraId="02C74193" w14:textId="77777777" w:rsidR="000558F3" w:rsidRPr="00020389" w:rsidRDefault="000558F3" w:rsidP="000558F3">
      <w:pPr>
        <w:spacing w:after="0"/>
        <w:rPr>
          <w:rFonts w:ascii="Arial" w:hAnsi="Arial" w:cs="Arial"/>
        </w:rPr>
      </w:pPr>
    </w:p>
    <w:p w14:paraId="717B6EB6" w14:textId="77777777" w:rsidR="00020389" w:rsidRPr="00A24A28" w:rsidRDefault="00020389" w:rsidP="006E5ABE">
      <w:pPr>
        <w:pStyle w:val="Ttulo3"/>
      </w:pPr>
      <w:r>
        <w:t>2.3.2. Herramienta ETL</w:t>
      </w:r>
    </w:p>
    <w:p w14:paraId="51BF6A7A" w14:textId="77777777" w:rsidR="00CA78F1" w:rsidRPr="00020389" w:rsidRDefault="00CA78F1" w:rsidP="00CA78F1">
      <w:pPr>
        <w:spacing w:after="0"/>
        <w:rPr>
          <w:rFonts w:ascii="Arial" w:hAnsi="Arial" w:cs="Arial"/>
          <w:b/>
          <w:bCs/>
        </w:rPr>
      </w:pPr>
    </w:p>
    <w:p w14:paraId="27532445" w14:textId="77777777" w:rsidR="00020389" w:rsidRPr="00A24A28" w:rsidRDefault="00020389" w:rsidP="00CA78F1">
      <w:pPr>
        <w:spacing w:after="0"/>
        <w:rPr>
          <w:rFonts w:ascii="Arial" w:hAnsi="Arial" w:cs="Arial"/>
        </w:rPr>
      </w:pPr>
      <w:r>
        <w:t>Herramienta ETL es el intermediario entre Plataforma Documental y las bases de datos SQL. Los procesos son organizados en tres canalizaciones principales:</w:t>
      </w:r>
    </w:p>
    <w:p w14:paraId="79AD7449" w14:textId="77777777" w:rsidR="00706397" w:rsidRPr="00020389" w:rsidRDefault="00706397" w:rsidP="004E7151">
      <w:pPr>
        <w:spacing w:after="0"/>
        <w:rPr>
          <w:rFonts w:ascii="Arial" w:hAnsi="Arial" w:cs="Arial"/>
        </w:rPr>
      </w:pPr>
    </w:p>
    <w:p w14:paraId="7EA06C17" w14:textId="2CA57DEC" w:rsidR="00020389" w:rsidRPr="00020389" w:rsidRDefault="00020389" w:rsidP="00BF2CA6">
      <w:pPr>
        <w:numPr>
          <w:ilvl w:val="0"/>
          <w:numId w:val="6"/>
        </w:numPr>
        <w:spacing w:after="0"/>
        <w:rPr>
          <w:rFonts w:ascii="Arial" w:hAnsi="Arial" w:cs="Arial"/>
        </w:rPr>
      </w:pPr>
      <w:r>
        <w:t>Plataforma Documental To Área BI Ejemplo Data: Conecta con las listas de Plataforma Documental y transfiere los datos a la base db-ejemplo-origen.</w:t>
      </w:r>
    </w:p>
    <w:p w14:paraId="52B81EAD" w14:textId="07292B34" w:rsidR="00020389" w:rsidRPr="00020389" w:rsidRDefault="00020389" w:rsidP="00BF2CA6">
      <w:pPr>
        <w:numPr>
          <w:ilvl w:val="0"/>
          <w:numId w:val="6"/>
        </w:numPr>
        <w:spacing w:after="0"/>
        <w:rPr>
          <w:rFonts w:ascii="Arial" w:hAnsi="Arial" w:cs="Arial"/>
        </w:rPr>
      </w:pPr>
      <w:r>
        <w:t>Área BI Ejemplo Data To Área BI Ejemplo Datawarehouse: Toma los datos de db-ejemplo-origen y los transfiere a dw-ejemplo-sql, asegurando una réplica exacta para análisis.</w:t>
      </w:r>
    </w:p>
    <w:p w14:paraId="7CA16A3E" w14:textId="0D5A1BBD" w:rsidR="00020389" w:rsidRPr="00A24A28" w:rsidRDefault="00020389" w:rsidP="00BF2CA6">
      <w:pPr>
        <w:numPr>
          <w:ilvl w:val="0"/>
          <w:numId w:val="6"/>
        </w:numPr>
        <w:spacing w:after="0"/>
        <w:rPr>
          <w:rFonts w:ascii="Arial" w:hAnsi="Arial" w:cs="Arial"/>
        </w:rPr>
      </w:pPr>
      <w:r>
        <w:t>Área BI Ejemplo Master: Gestiona la ejecución automatizada mediante triggers que programan la sincronización de datos a intervalos regulares.</w:t>
      </w:r>
    </w:p>
    <w:p w14:paraId="492FCB05" w14:textId="77777777" w:rsidR="00D45CE7" w:rsidRPr="00A24A28" w:rsidRDefault="00D45CE7" w:rsidP="00D45CE7">
      <w:pPr>
        <w:spacing w:after="0"/>
        <w:ind w:left="1440"/>
        <w:rPr>
          <w:rFonts w:ascii="Arial" w:hAnsi="Arial" w:cs="Arial"/>
        </w:rPr>
      </w:pPr>
    </w:p>
    <w:p w14:paraId="5775D438" w14:textId="4FD19B2E" w:rsidR="00020389" w:rsidRPr="00020389" w:rsidRDefault="00FE4FE6" w:rsidP="00020389">
      <w:pPr>
        <w:rPr>
          <w:rFonts w:ascii="Arial" w:hAnsi="Arial" w:cs="Arial"/>
        </w:rPr>
      </w:pPr>
      <w:r w:rsidRPr="00A24A28">
        <w:rPr>
          <w:rFonts w:ascii="Arial" w:hAnsi="Arial" w:cs="Arial"/>
          <w:b/>
          <w:bCs/>
        </w:rPr>
        <w:t>D</w:t>
      </w:r>
      <w:r w:rsidR="00020389" w:rsidRPr="00020389">
        <w:rPr>
          <w:rFonts w:ascii="Arial" w:hAnsi="Arial" w:cs="Arial"/>
          <w:b/>
          <w:bCs/>
        </w:rPr>
        <w:t>etalles técnicos</w:t>
      </w:r>
      <w:r w:rsidR="00020389" w:rsidRPr="00020389">
        <w:rPr>
          <w:rFonts w:ascii="Arial" w:hAnsi="Arial" w:cs="Arial"/>
        </w:rPr>
        <w:t>:</w:t>
      </w:r>
    </w:p>
    <w:p w14:paraId="5E5B4062" w14:textId="77777777" w:rsidR="00020389" w:rsidRPr="00020389" w:rsidRDefault="00020389" w:rsidP="00BF2CA6">
      <w:pPr>
        <w:numPr>
          <w:ilvl w:val="0"/>
          <w:numId w:val="3"/>
        </w:numPr>
        <w:spacing w:after="0"/>
        <w:rPr>
          <w:rFonts w:ascii="Arial" w:hAnsi="Arial" w:cs="Arial"/>
        </w:rPr>
      </w:pPr>
      <w:proofErr w:type="spellStart"/>
      <w:r w:rsidRPr="00020389">
        <w:rPr>
          <w:rFonts w:ascii="Arial" w:hAnsi="Arial" w:cs="Arial"/>
          <w:b/>
          <w:bCs/>
        </w:rPr>
        <w:t>Triggers</w:t>
      </w:r>
      <w:proofErr w:type="spellEnd"/>
      <w:r w:rsidRPr="00020389">
        <w:rPr>
          <w:rFonts w:ascii="Arial" w:hAnsi="Arial" w:cs="Arial"/>
        </w:rPr>
        <w:t>: Configurados para ejecutar las canalizaciones diariamente a horas predefinidas.</w:t>
      </w:r>
    </w:p>
    <w:p w14:paraId="6DC1D9D9" w14:textId="77777777" w:rsidR="00020389" w:rsidRPr="00020389" w:rsidRDefault="00020389" w:rsidP="00BF2CA6">
      <w:pPr>
        <w:numPr>
          <w:ilvl w:val="0"/>
          <w:numId w:val="3"/>
        </w:numPr>
        <w:spacing w:after="0"/>
        <w:rPr>
          <w:rFonts w:ascii="Arial" w:hAnsi="Arial" w:cs="Arial"/>
        </w:rPr>
      </w:pPr>
      <w:r>
        <w:t>Conexiones: Uso de conectores nativos para listas de Plataforma Documental y bases de datos SQL.</w:t>
      </w:r>
    </w:p>
    <w:p w14:paraId="5C6D9BFF" w14:textId="77777777" w:rsidR="00D45CE7" w:rsidRDefault="00020389" w:rsidP="00BF2CA6">
      <w:pPr>
        <w:numPr>
          <w:ilvl w:val="0"/>
          <w:numId w:val="3"/>
        </w:numPr>
        <w:spacing w:after="0"/>
        <w:rPr>
          <w:rFonts w:ascii="Arial" w:hAnsi="Arial" w:cs="Arial"/>
        </w:rPr>
      </w:pPr>
      <w:r w:rsidRPr="00020389">
        <w:rPr>
          <w:rFonts w:ascii="Arial" w:hAnsi="Arial" w:cs="Arial"/>
          <w:b/>
          <w:bCs/>
        </w:rPr>
        <w:t>Transformaciones</w:t>
      </w:r>
      <w:r w:rsidRPr="00020389">
        <w:rPr>
          <w:rFonts w:ascii="Arial" w:hAnsi="Arial" w:cs="Arial"/>
        </w:rPr>
        <w:t>: Realizadas dentro de las canalizaciones para asegurar la limpieza y consistencia de los datos.</w:t>
      </w:r>
    </w:p>
    <w:p w14:paraId="41D3AD2B" w14:textId="77777777" w:rsidR="00A24A28" w:rsidRDefault="00A24A28" w:rsidP="00A24A28">
      <w:pPr>
        <w:spacing w:after="0"/>
        <w:ind w:left="720"/>
        <w:rPr>
          <w:rFonts w:ascii="Arial" w:hAnsi="Arial" w:cs="Arial"/>
        </w:rPr>
      </w:pPr>
    </w:p>
    <w:p w14:paraId="7BAD08C8" w14:textId="77777777" w:rsidR="00E64492" w:rsidRDefault="00E64492" w:rsidP="00A24A28">
      <w:pPr>
        <w:spacing w:after="0"/>
        <w:ind w:left="720"/>
        <w:rPr>
          <w:rFonts w:ascii="Arial" w:hAnsi="Arial" w:cs="Arial"/>
        </w:rPr>
      </w:pPr>
    </w:p>
    <w:p w14:paraId="1B6532DE" w14:textId="77777777" w:rsidR="005B5594" w:rsidRDefault="005B5594" w:rsidP="00A24A28">
      <w:pPr>
        <w:spacing w:after="0"/>
        <w:ind w:left="720"/>
        <w:rPr>
          <w:rFonts w:ascii="Arial" w:hAnsi="Arial" w:cs="Arial"/>
        </w:rPr>
      </w:pPr>
    </w:p>
    <w:p w14:paraId="55576742" w14:textId="77777777" w:rsidR="005B5594" w:rsidRDefault="005B5594" w:rsidP="00A24A28">
      <w:pPr>
        <w:spacing w:after="0"/>
        <w:ind w:left="720"/>
        <w:rPr>
          <w:rFonts w:ascii="Arial" w:hAnsi="Arial" w:cs="Arial"/>
        </w:rPr>
      </w:pPr>
    </w:p>
    <w:p w14:paraId="2D527086" w14:textId="77777777" w:rsidR="005B5594" w:rsidRDefault="005B5594" w:rsidP="00A24A28">
      <w:pPr>
        <w:spacing w:after="0"/>
        <w:ind w:left="720"/>
        <w:rPr>
          <w:rFonts w:ascii="Arial" w:hAnsi="Arial" w:cs="Arial"/>
        </w:rPr>
      </w:pPr>
    </w:p>
    <w:p w14:paraId="048A5CB1" w14:textId="77777777" w:rsidR="005B5594" w:rsidRDefault="005B5594" w:rsidP="00A24A28">
      <w:pPr>
        <w:spacing w:after="0"/>
        <w:ind w:left="720"/>
        <w:rPr>
          <w:rFonts w:ascii="Arial" w:hAnsi="Arial" w:cs="Arial"/>
        </w:rPr>
      </w:pPr>
    </w:p>
    <w:p w14:paraId="06C4EF16" w14:textId="199E649E" w:rsidR="00020389" w:rsidRPr="00020389" w:rsidRDefault="00020389" w:rsidP="006E5ABE">
      <w:pPr>
        <w:pStyle w:val="Ttulo3"/>
      </w:pPr>
      <w:bookmarkStart w:id="10" w:name="_Toc183701212"/>
      <w:r w:rsidRPr="00020389">
        <w:t>2.3.3. Bases de datos SQL</w:t>
      </w:r>
      <w:bookmarkEnd w:id="10"/>
    </w:p>
    <w:p w14:paraId="4C14E2A7" w14:textId="77777777" w:rsidR="00020389" w:rsidRPr="00020389" w:rsidRDefault="00020389" w:rsidP="00020389">
      <w:pPr>
        <w:rPr>
          <w:rFonts w:ascii="Arial" w:hAnsi="Arial" w:cs="Arial"/>
        </w:rPr>
      </w:pPr>
      <w:r w:rsidRPr="00020389">
        <w:rPr>
          <w:rFonts w:ascii="Arial" w:hAnsi="Arial" w:cs="Arial"/>
        </w:rPr>
        <w:t>Las bases de datos SQL actúan como repositorios para el almacenamiento y análisis de datos. A continuación, se describe su estructura:</w:t>
      </w:r>
    </w:p>
    <w:p w14:paraId="5847FB54" w14:textId="77777777" w:rsidR="00020389" w:rsidRPr="00020389" w:rsidRDefault="00020389" w:rsidP="00BF2CA6">
      <w:pPr>
        <w:numPr>
          <w:ilvl w:val="0"/>
          <w:numId w:val="4"/>
        </w:numPr>
        <w:rPr>
          <w:rFonts w:ascii="Arial" w:hAnsi="Arial" w:cs="Arial"/>
        </w:rPr>
      </w:pPr>
      <w:r>
        <w:t>db-ejemplo-origen:</w:t>
      </w:r>
    </w:p>
    <w:p w14:paraId="5C81BD79" w14:textId="77777777" w:rsidR="00020389" w:rsidRPr="00020389" w:rsidRDefault="00020389" w:rsidP="00BF2CA6">
      <w:pPr>
        <w:numPr>
          <w:ilvl w:val="1"/>
          <w:numId w:val="4"/>
        </w:numPr>
        <w:rPr>
          <w:rFonts w:ascii="Arial" w:hAnsi="Arial" w:cs="Arial"/>
        </w:rPr>
      </w:pPr>
      <w:r>
        <w:t>Contiene las tablas iniciales creadas desde Plataforma Documental:</w:t>
      </w:r>
    </w:p>
    <w:p w14:paraId="747EFAFD" w14:textId="1ABEBF84" w:rsidR="001D439C" w:rsidRPr="00A24A28" w:rsidRDefault="001D439C" w:rsidP="00BF2CA6">
      <w:pPr>
        <w:numPr>
          <w:ilvl w:val="2"/>
          <w:numId w:val="4"/>
        </w:numPr>
        <w:spacing w:after="0"/>
        <w:rPr>
          <w:rFonts w:ascii="Arial" w:hAnsi="Arial" w:cs="Arial"/>
        </w:rPr>
      </w:pPr>
      <w:r>
        <w:t>tbl_FACT_Ventas</w:t>
      </w:r>
    </w:p>
    <w:p w14:paraId="1F3BBDCF" w14:textId="20A11C94" w:rsidR="001D439C" w:rsidRPr="00A24A28" w:rsidRDefault="001D439C" w:rsidP="00BF2CA6">
      <w:pPr>
        <w:numPr>
          <w:ilvl w:val="2"/>
          <w:numId w:val="4"/>
        </w:numPr>
        <w:spacing w:after="0"/>
        <w:rPr>
          <w:rFonts w:ascii="Arial" w:hAnsi="Arial" w:cs="Arial"/>
        </w:rPr>
      </w:pPr>
      <w:r>
        <w:t>tbl_DIM_Comerciales</w:t>
      </w:r>
    </w:p>
    <w:p w14:paraId="6B25DE9B" w14:textId="77777777" w:rsidR="00CF4215" w:rsidRPr="00020389" w:rsidRDefault="00CF4215" w:rsidP="00CF4215">
      <w:pPr>
        <w:spacing w:after="0"/>
        <w:ind w:left="2160"/>
        <w:rPr>
          <w:rFonts w:ascii="Arial" w:hAnsi="Arial" w:cs="Arial"/>
        </w:rPr>
      </w:pPr>
    </w:p>
    <w:p w14:paraId="215ED51E" w14:textId="77777777" w:rsidR="00020389" w:rsidRPr="00020389" w:rsidRDefault="00020389" w:rsidP="00BF2CA6">
      <w:pPr>
        <w:numPr>
          <w:ilvl w:val="0"/>
          <w:numId w:val="4"/>
        </w:numPr>
        <w:rPr>
          <w:rFonts w:ascii="Arial" w:hAnsi="Arial" w:cs="Arial"/>
        </w:rPr>
      </w:pPr>
      <w:r>
        <w:t>dw-ejemplo-sql:</w:t>
      </w:r>
    </w:p>
    <w:p w14:paraId="4E22AD00" w14:textId="70F6B289" w:rsidR="00020389" w:rsidRPr="00020389" w:rsidRDefault="00020389" w:rsidP="00BF2CA6">
      <w:pPr>
        <w:numPr>
          <w:ilvl w:val="1"/>
          <w:numId w:val="4"/>
        </w:numPr>
        <w:rPr>
          <w:rFonts w:ascii="Arial" w:hAnsi="Arial" w:cs="Arial"/>
        </w:rPr>
      </w:pPr>
      <w:r>
        <w:t>Replica exactamente la estructura de db-ejemplo-origen, pero optimizada para análisis avanzado en Power BI, eliminando las columnas que no se utilizan para el informe.</w:t>
      </w:r>
    </w:p>
    <w:p w14:paraId="2353AF52" w14:textId="77777777" w:rsidR="00020389" w:rsidRPr="00020389" w:rsidRDefault="00020389" w:rsidP="00BF2CA6">
      <w:pPr>
        <w:numPr>
          <w:ilvl w:val="1"/>
          <w:numId w:val="4"/>
        </w:numPr>
        <w:rPr>
          <w:rFonts w:ascii="Arial" w:hAnsi="Arial" w:cs="Arial"/>
        </w:rPr>
      </w:pPr>
      <w:r w:rsidRPr="00020389">
        <w:rPr>
          <w:rFonts w:ascii="Arial" w:hAnsi="Arial" w:cs="Arial"/>
        </w:rPr>
        <w:t>Tablas incluidas:</w:t>
      </w:r>
    </w:p>
    <w:p w14:paraId="10C7F2A3" w14:textId="77777777" w:rsidR="006F633A" w:rsidRPr="00A24A28" w:rsidRDefault="006F633A" w:rsidP="00BF2CA6">
      <w:pPr>
        <w:numPr>
          <w:ilvl w:val="2"/>
          <w:numId w:val="4"/>
        </w:numPr>
        <w:spacing w:after="0"/>
        <w:rPr>
          <w:rFonts w:ascii="Arial" w:hAnsi="Arial" w:cs="Arial"/>
        </w:rPr>
      </w:pPr>
      <w:r>
        <w:t>tbl_FACT_Ventas</w:t>
      </w:r>
    </w:p>
    <w:p w14:paraId="61B40BE3" w14:textId="77777777" w:rsidR="006F633A" w:rsidRPr="00A24A28" w:rsidRDefault="006F633A" w:rsidP="00BF2CA6">
      <w:pPr>
        <w:numPr>
          <w:ilvl w:val="2"/>
          <w:numId w:val="4"/>
        </w:numPr>
        <w:spacing w:after="0"/>
        <w:rPr>
          <w:rFonts w:ascii="Arial" w:hAnsi="Arial" w:cs="Arial"/>
        </w:rPr>
      </w:pPr>
      <w:r>
        <w:t>tbl_DIM_Comerciales</w:t>
      </w:r>
    </w:p>
    <w:p w14:paraId="0EB612BB" w14:textId="6F6CED15" w:rsidR="00CF4215" w:rsidRPr="00A24A28" w:rsidRDefault="00CF4215" w:rsidP="00CF4215">
      <w:pPr>
        <w:spacing w:after="0"/>
        <w:ind w:left="2160"/>
        <w:rPr>
          <w:rFonts w:ascii="Arial" w:hAnsi="Arial" w:cs="Arial"/>
        </w:rPr>
      </w:pPr>
    </w:p>
    <w:p w14:paraId="25957D3F" w14:textId="4496055F" w:rsidR="00A103B6" w:rsidRPr="00A24A28" w:rsidRDefault="00A103B6" w:rsidP="00CF4215">
      <w:pPr>
        <w:spacing w:after="0"/>
        <w:ind w:left="2160"/>
        <w:rPr>
          <w:rFonts w:ascii="Arial" w:hAnsi="Arial" w:cs="Arial"/>
        </w:rPr>
      </w:pPr>
    </w:p>
    <w:p w14:paraId="564D2A40" w14:textId="77777777" w:rsidR="00043FFF" w:rsidRPr="00020389" w:rsidRDefault="00043FFF" w:rsidP="00E60B1F">
      <w:pPr>
        <w:spacing w:after="0"/>
        <w:rPr>
          <w:rFonts w:ascii="Arial" w:hAnsi="Arial" w:cs="Arial"/>
        </w:rPr>
      </w:pPr>
    </w:p>
    <w:p w14:paraId="2A0E2623" w14:textId="77777777" w:rsidR="00020389" w:rsidRPr="00020389" w:rsidRDefault="00020389" w:rsidP="00020389">
      <w:pPr>
        <w:rPr>
          <w:rFonts w:ascii="Arial" w:hAnsi="Arial" w:cs="Arial"/>
          <w:b/>
          <w:bCs/>
        </w:rPr>
      </w:pPr>
      <w:r w:rsidRPr="00020389">
        <w:rPr>
          <w:rFonts w:ascii="Arial" w:hAnsi="Arial" w:cs="Arial"/>
          <w:b/>
          <w:bCs/>
        </w:rPr>
        <w:t>Automatización del proceso</w:t>
      </w:r>
    </w:p>
    <w:p w14:paraId="7BD9C9A1" w14:textId="77777777" w:rsidR="00020389" w:rsidRPr="00020389" w:rsidRDefault="00020389" w:rsidP="00020389">
      <w:pPr>
        <w:rPr>
          <w:rFonts w:ascii="Arial" w:hAnsi="Arial" w:cs="Arial"/>
        </w:rPr>
      </w:pPr>
      <w:r>
        <w:t>El sistema utiliza triggers configurados en Herramienta ETL para ejecutar las canalizaciones en horarios específicos. Esto garantiza que:</w:t>
      </w:r>
    </w:p>
    <w:p w14:paraId="6D19192D" w14:textId="77777777" w:rsidR="00020389" w:rsidRPr="00020389" w:rsidRDefault="00020389" w:rsidP="00BF2CA6">
      <w:pPr>
        <w:numPr>
          <w:ilvl w:val="0"/>
          <w:numId w:val="5"/>
        </w:numPr>
        <w:rPr>
          <w:rFonts w:ascii="Arial" w:hAnsi="Arial" w:cs="Arial"/>
        </w:rPr>
      </w:pPr>
      <w:r>
        <w:t>Los datos de Plataforma Documental se copien a db-ejemplo-origen.</w:t>
      </w:r>
    </w:p>
    <w:p w14:paraId="76E7BE91" w14:textId="77777777" w:rsidR="00020389" w:rsidRPr="00020389" w:rsidRDefault="00020389" w:rsidP="00BF2CA6">
      <w:pPr>
        <w:numPr>
          <w:ilvl w:val="0"/>
          <w:numId w:val="5"/>
        </w:numPr>
        <w:rPr>
          <w:rFonts w:ascii="Arial" w:hAnsi="Arial" w:cs="Arial"/>
        </w:rPr>
      </w:pPr>
      <w:r>
        <w:t>Los datos procesados se transfieran a dw-ejemplo-sql.</w:t>
      </w:r>
    </w:p>
    <w:p w14:paraId="3386BE2F" w14:textId="77777777" w:rsidR="00020389" w:rsidRPr="00A24A28" w:rsidRDefault="00020389" w:rsidP="00BF2CA6">
      <w:pPr>
        <w:numPr>
          <w:ilvl w:val="0"/>
          <w:numId w:val="5"/>
        </w:numPr>
        <w:rPr>
          <w:rFonts w:ascii="Arial" w:hAnsi="Arial" w:cs="Arial"/>
        </w:rPr>
      </w:pPr>
      <w:r w:rsidRPr="00020389">
        <w:rPr>
          <w:rFonts w:ascii="Arial" w:hAnsi="Arial" w:cs="Arial"/>
        </w:rPr>
        <w:t xml:space="preserve">La información esté siempre actualizada para su análisis en </w:t>
      </w:r>
      <w:proofErr w:type="spellStart"/>
      <w:r w:rsidRPr="00020389">
        <w:rPr>
          <w:rFonts w:ascii="Arial" w:hAnsi="Arial" w:cs="Arial"/>
        </w:rPr>
        <w:t>Power</w:t>
      </w:r>
      <w:proofErr w:type="spellEnd"/>
      <w:r w:rsidRPr="00020389">
        <w:rPr>
          <w:rFonts w:ascii="Arial" w:hAnsi="Arial" w:cs="Arial"/>
        </w:rPr>
        <w:t xml:space="preserve"> BI.</w:t>
      </w:r>
    </w:p>
    <w:p w14:paraId="5884A526" w14:textId="77777777" w:rsidR="00A24A28" w:rsidRDefault="00A24A28" w:rsidP="006E2EB0">
      <w:pPr>
        <w:rPr>
          <w:rFonts w:ascii="Arial" w:hAnsi="Arial" w:cs="Arial"/>
          <w:b/>
          <w:bCs/>
        </w:rPr>
      </w:pPr>
    </w:p>
    <w:p w14:paraId="3BAB49E8" w14:textId="77777777" w:rsidR="00A24A28" w:rsidRDefault="00A24A28" w:rsidP="006E2EB0">
      <w:pPr>
        <w:rPr>
          <w:rFonts w:ascii="Arial" w:hAnsi="Arial" w:cs="Arial"/>
          <w:b/>
          <w:bCs/>
        </w:rPr>
      </w:pPr>
    </w:p>
    <w:p w14:paraId="6822C611" w14:textId="77777777" w:rsidR="00E64492" w:rsidRDefault="00E64492" w:rsidP="006E2EB0">
      <w:pPr>
        <w:rPr>
          <w:rFonts w:ascii="Arial" w:hAnsi="Arial" w:cs="Arial"/>
          <w:b/>
          <w:bCs/>
        </w:rPr>
      </w:pPr>
    </w:p>
    <w:p w14:paraId="66699F67" w14:textId="77777777" w:rsidR="00E64492" w:rsidRDefault="00E64492" w:rsidP="006E2EB0">
      <w:pPr>
        <w:rPr>
          <w:rFonts w:ascii="Arial" w:hAnsi="Arial" w:cs="Arial"/>
          <w:b/>
          <w:bCs/>
        </w:rPr>
      </w:pPr>
    </w:p>
    <w:p w14:paraId="2D869A80" w14:textId="77777777" w:rsidR="00E64492" w:rsidRDefault="00E64492" w:rsidP="006E2EB0">
      <w:pPr>
        <w:rPr>
          <w:rFonts w:ascii="Arial" w:hAnsi="Arial" w:cs="Arial"/>
          <w:b/>
          <w:bCs/>
        </w:rPr>
      </w:pPr>
    </w:p>
    <w:p w14:paraId="7FC09A99" w14:textId="77777777" w:rsidR="00F51382" w:rsidRDefault="00F51382" w:rsidP="006E2EB0">
      <w:pPr>
        <w:rPr>
          <w:rFonts w:ascii="Arial" w:hAnsi="Arial" w:cs="Arial"/>
          <w:b/>
          <w:bCs/>
        </w:rPr>
      </w:pPr>
    </w:p>
    <w:p w14:paraId="32E38D3F" w14:textId="77777777" w:rsidR="00F51382" w:rsidRDefault="00F51382" w:rsidP="006E2EB0">
      <w:pPr>
        <w:rPr>
          <w:rFonts w:ascii="Arial" w:hAnsi="Arial" w:cs="Arial"/>
          <w:b/>
          <w:bCs/>
        </w:rPr>
      </w:pPr>
    </w:p>
    <w:p w14:paraId="44F58018" w14:textId="3059A185" w:rsidR="00BD17B4" w:rsidRPr="00A24A28" w:rsidRDefault="00BD17B4" w:rsidP="006E5ABE">
      <w:pPr>
        <w:pStyle w:val="Ttulo1"/>
      </w:pPr>
      <w:bookmarkStart w:id="11" w:name="_Toc183701213"/>
      <w:r w:rsidRPr="00A24A28">
        <w:t>3. Fuentes de Datos y Transformaciones</w:t>
      </w:r>
      <w:bookmarkEnd w:id="11"/>
    </w:p>
    <w:p w14:paraId="4B78BE99" w14:textId="77777777" w:rsidR="00457A05" w:rsidRPr="00A24A28" w:rsidRDefault="00457A05" w:rsidP="00BD17B4">
      <w:pPr>
        <w:pStyle w:val="Prrafodelista"/>
        <w:spacing w:after="0"/>
        <w:rPr>
          <w:rFonts w:ascii="Arial" w:hAnsi="Arial" w:cs="Arial"/>
        </w:rPr>
      </w:pPr>
    </w:p>
    <w:p w14:paraId="193FEED0" w14:textId="25C32BEC" w:rsidR="00BD17B4" w:rsidRPr="00A72862" w:rsidRDefault="00BD17B4" w:rsidP="006E5ABE">
      <w:pPr>
        <w:pStyle w:val="Ttulo2"/>
      </w:pPr>
      <w:bookmarkStart w:id="12" w:name="_Toc183701214"/>
      <w:r w:rsidRPr="00A72862">
        <w:t>3.1. Fuentes de datos</w:t>
      </w:r>
      <w:bookmarkEnd w:id="12"/>
    </w:p>
    <w:p w14:paraId="442717BA" w14:textId="77777777" w:rsidR="00926699" w:rsidRDefault="00926699" w:rsidP="00926699">
      <w:pPr>
        <w:pStyle w:val="Prrafodelista"/>
        <w:spacing w:after="0"/>
        <w:rPr>
          <w:rFonts w:ascii="Arial" w:hAnsi="Arial" w:cs="Arial"/>
          <w:b/>
          <w:bCs/>
        </w:rPr>
      </w:pPr>
      <w:r w:rsidRPr="00926699">
        <w:rPr>
          <w:rFonts w:ascii="Arial" w:hAnsi="Arial" w:cs="Arial"/>
          <w:b/>
          <w:bCs/>
        </w:rPr>
        <w:t>Fuentes Principales</w:t>
      </w:r>
    </w:p>
    <w:p w14:paraId="295E8D15" w14:textId="77777777" w:rsidR="00926699" w:rsidRPr="00926699" w:rsidRDefault="00926699" w:rsidP="00926699">
      <w:pPr>
        <w:pStyle w:val="Prrafodelista"/>
        <w:spacing w:after="0"/>
        <w:rPr>
          <w:rFonts w:ascii="Arial" w:hAnsi="Arial" w:cs="Arial"/>
          <w:b/>
          <w:bCs/>
        </w:rPr>
      </w:pPr>
    </w:p>
    <w:p w14:paraId="5FAD3074" w14:textId="77777777" w:rsidR="00D4633A" w:rsidRDefault="00926699" w:rsidP="00BF2CA6">
      <w:pPr>
        <w:pStyle w:val="Prrafodelista"/>
        <w:numPr>
          <w:ilvl w:val="0"/>
          <w:numId w:val="50"/>
        </w:numPr>
        <w:spacing w:after="0"/>
        <w:rPr>
          <w:rFonts w:ascii="Arial" w:hAnsi="Arial" w:cs="Arial"/>
        </w:rPr>
      </w:pPr>
      <w:r>
        <w:t>FACT_Ventas (Hechos): Contiene los datos esenciales para el análisis de ventas y transacciones.</w:t>
      </w:r>
    </w:p>
    <w:p w14:paraId="2AC61A1B" w14:textId="38563E9F" w:rsidR="00926699" w:rsidRPr="00926699" w:rsidRDefault="00926699" w:rsidP="00D4633A">
      <w:pPr>
        <w:pStyle w:val="Prrafodelista"/>
        <w:spacing w:after="0"/>
        <w:rPr>
          <w:rFonts w:ascii="Arial" w:hAnsi="Arial" w:cs="Arial"/>
        </w:rPr>
      </w:pPr>
      <w:r w:rsidRPr="00926699">
        <w:rPr>
          <w:rFonts w:ascii="Arial" w:hAnsi="Arial" w:cs="Arial"/>
        </w:rPr>
        <w:br/>
        <w:t>Campos clave:</w:t>
      </w:r>
    </w:p>
    <w:p w14:paraId="0CE447FE" w14:textId="77777777" w:rsidR="00926699" w:rsidRPr="00926699" w:rsidRDefault="00926699" w:rsidP="00BF2CA6">
      <w:pPr>
        <w:pStyle w:val="Prrafodelista"/>
        <w:numPr>
          <w:ilvl w:val="1"/>
          <w:numId w:val="50"/>
        </w:numPr>
        <w:spacing w:after="0"/>
        <w:rPr>
          <w:rFonts w:ascii="Arial" w:hAnsi="Arial" w:cs="Arial"/>
        </w:rPr>
      </w:pPr>
      <w:r>
        <w:t>Días Etapa: Segmentación de días utilizada para la planificación.</w:t>
      </w:r>
    </w:p>
    <w:p w14:paraId="2CAA8802" w14:textId="77777777" w:rsidR="00926699" w:rsidRPr="00926699" w:rsidRDefault="00926699" w:rsidP="00BF2CA6">
      <w:pPr>
        <w:pStyle w:val="Prrafodelista"/>
        <w:numPr>
          <w:ilvl w:val="1"/>
          <w:numId w:val="50"/>
        </w:numPr>
        <w:spacing w:after="0"/>
        <w:rPr>
          <w:rFonts w:ascii="Arial" w:hAnsi="Arial" w:cs="Arial"/>
        </w:rPr>
      </w:pPr>
      <w:r>
        <w:t>Campaña: Identificador único del campaña asociado.</w:t>
      </w:r>
    </w:p>
    <w:p w14:paraId="25307910" w14:textId="77777777" w:rsidR="00926699" w:rsidRPr="00926699" w:rsidRDefault="00926699" w:rsidP="00BF2CA6">
      <w:pPr>
        <w:pStyle w:val="Prrafodelista"/>
        <w:numPr>
          <w:ilvl w:val="1"/>
          <w:numId w:val="50"/>
        </w:numPr>
        <w:spacing w:after="0"/>
        <w:rPr>
          <w:rFonts w:ascii="Arial" w:hAnsi="Arial" w:cs="Arial"/>
        </w:rPr>
      </w:pPr>
      <w:r>
        <w:t>Etapa: Estado o etapa del producto.</w:t>
      </w:r>
    </w:p>
    <w:p w14:paraId="4FA12777" w14:textId="77777777" w:rsidR="00926699" w:rsidRPr="00926699" w:rsidRDefault="00926699" w:rsidP="00BF2CA6">
      <w:pPr>
        <w:pStyle w:val="Prrafodelista"/>
        <w:numPr>
          <w:ilvl w:val="1"/>
          <w:numId w:val="50"/>
        </w:numPr>
        <w:spacing w:after="0"/>
        <w:rPr>
          <w:rFonts w:ascii="Arial" w:hAnsi="Arial" w:cs="Arial"/>
        </w:rPr>
      </w:pPr>
      <w:r>
        <w:t>Comercial: Nombre del comercial asociado al producto.</w:t>
      </w:r>
    </w:p>
    <w:p w14:paraId="7473D319" w14:textId="77777777" w:rsidR="00926699" w:rsidRPr="00926699" w:rsidRDefault="00926699" w:rsidP="00BF2CA6">
      <w:pPr>
        <w:pStyle w:val="Prrafodelista"/>
        <w:numPr>
          <w:ilvl w:val="1"/>
          <w:numId w:val="50"/>
        </w:numPr>
        <w:spacing w:after="0"/>
        <w:rPr>
          <w:rFonts w:ascii="Arial" w:hAnsi="Arial" w:cs="Arial"/>
        </w:rPr>
      </w:pPr>
      <w:r>
        <w:t>Producto: Tipo de producto (ejemplo: instalación, promoción).</w:t>
      </w:r>
    </w:p>
    <w:p w14:paraId="1A76623E" w14:textId="77777777" w:rsidR="00926699" w:rsidRPr="00926699" w:rsidRDefault="00926699" w:rsidP="00BF2CA6">
      <w:pPr>
        <w:pStyle w:val="Prrafodelista"/>
        <w:numPr>
          <w:ilvl w:val="1"/>
          <w:numId w:val="50"/>
        </w:numPr>
        <w:spacing w:after="0"/>
        <w:rPr>
          <w:rFonts w:ascii="Arial" w:hAnsi="Arial" w:cs="Arial"/>
        </w:rPr>
      </w:pPr>
      <w:r>
        <w:t>Zones: Área o ubicación donde se realiza el producto.</w:t>
      </w:r>
    </w:p>
    <w:p w14:paraId="4AA39740" w14:textId="77777777" w:rsidR="00926699" w:rsidRDefault="00926699" w:rsidP="00BF2CA6">
      <w:pPr>
        <w:pStyle w:val="Prrafodelista"/>
        <w:numPr>
          <w:ilvl w:val="1"/>
          <w:numId w:val="50"/>
        </w:numPr>
        <w:spacing w:after="0"/>
        <w:rPr>
          <w:rFonts w:ascii="Arial" w:hAnsi="Arial" w:cs="Arial"/>
        </w:rPr>
      </w:pPr>
      <w:proofErr w:type="spellStart"/>
      <w:r w:rsidRPr="00926699">
        <w:rPr>
          <w:rFonts w:ascii="Arial" w:hAnsi="Arial" w:cs="Arial"/>
        </w:rPr>
        <w:t>ReservaID</w:t>
      </w:r>
      <w:proofErr w:type="spellEnd"/>
      <w:r w:rsidRPr="00926699">
        <w:rPr>
          <w:rFonts w:ascii="Arial" w:hAnsi="Arial" w:cs="Arial"/>
        </w:rPr>
        <w:t>: Identificador único de cada reserva.</w:t>
      </w:r>
    </w:p>
    <w:p w14:paraId="49554557" w14:textId="77777777" w:rsidR="00926699" w:rsidRPr="00926699" w:rsidRDefault="00926699" w:rsidP="00926699">
      <w:pPr>
        <w:pStyle w:val="Prrafodelista"/>
        <w:spacing w:after="0"/>
        <w:ind w:left="1440"/>
        <w:rPr>
          <w:rFonts w:ascii="Arial" w:hAnsi="Arial" w:cs="Arial"/>
        </w:rPr>
      </w:pPr>
    </w:p>
    <w:p w14:paraId="78B96186" w14:textId="21526448" w:rsidR="00D4633A" w:rsidRDefault="00926699" w:rsidP="00BF2CA6">
      <w:pPr>
        <w:pStyle w:val="Prrafodelista"/>
        <w:numPr>
          <w:ilvl w:val="0"/>
          <w:numId w:val="50"/>
        </w:numPr>
        <w:spacing w:after="0"/>
        <w:rPr>
          <w:rFonts w:ascii="Arial" w:hAnsi="Arial" w:cs="Arial"/>
        </w:rPr>
      </w:pPr>
      <w:r>
        <w:t>Dim_DIM_Comerciales (Dimensión): Proporciona información detallada sobre los comerciales.</w:t>
      </w:r>
    </w:p>
    <w:p w14:paraId="00EE4AF8" w14:textId="41B5DBAD" w:rsidR="00926699" w:rsidRPr="00926699" w:rsidRDefault="00926699" w:rsidP="00D4633A">
      <w:pPr>
        <w:pStyle w:val="Prrafodelista"/>
        <w:spacing w:after="0"/>
        <w:rPr>
          <w:rFonts w:ascii="Arial" w:hAnsi="Arial" w:cs="Arial"/>
        </w:rPr>
      </w:pPr>
      <w:r w:rsidRPr="00926699">
        <w:rPr>
          <w:rFonts w:ascii="Arial" w:hAnsi="Arial" w:cs="Arial"/>
        </w:rPr>
        <w:br/>
        <w:t>Campos clave:</w:t>
      </w:r>
    </w:p>
    <w:p w14:paraId="50BEC1F7" w14:textId="77777777" w:rsidR="00926699" w:rsidRPr="00926699" w:rsidRDefault="00926699" w:rsidP="00BF2CA6">
      <w:pPr>
        <w:pStyle w:val="Prrafodelista"/>
        <w:numPr>
          <w:ilvl w:val="1"/>
          <w:numId w:val="50"/>
        </w:numPr>
        <w:spacing w:after="0"/>
        <w:rPr>
          <w:rFonts w:ascii="Arial" w:hAnsi="Arial" w:cs="Arial"/>
        </w:rPr>
      </w:pPr>
      <w:r>
        <w:t>Comercial: Nombre del comercial.</w:t>
      </w:r>
    </w:p>
    <w:p w14:paraId="41241193" w14:textId="77777777" w:rsidR="00926699" w:rsidRPr="00926699" w:rsidRDefault="00926699" w:rsidP="00BF2CA6">
      <w:pPr>
        <w:pStyle w:val="Prrafodelista"/>
        <w:numPr>
          <w:ilvl w:val="1"/>
          <w:numId w:val="50"/>
        </w:numPr>
        <w:spacing w:after="0"/>
        <w:rPr>
          <w:rFonts w:ascii="Arial" w:hAnsi="Arial" w:cs="Arial"/>
        </w:rPr>
      </w:pPr>
      <w:r>
        <w:t>ID: Identificador único del comercial.</w:t>
      </w:r>
    </w:p>
    <w:p w14:paraId="1FC30879" w14:textId="77777777" w:rsidR="00926699" w:rsidRDefault="00926699" w:rsidP="00BF2CA6">
      <w:pPr>
        <w:pStyle w:val="Prrafodelista"/>
        <w:numPr>
          <w:ilvl w:val="1"/>
          <w:numId w:val="50"/>
        </w:numPr>
        <w:spacing w:after="0"/>
        <w:rPr>
          <w:rFonts w:ascii="Arial" w:hAnsi="Arial" w:cs="Arial"/>
        </w:rPr>
      </w:pPr>
      <w:r>
        <w:t>Color: Asignación visual para identificar a cada comercial.</w:t>
      </w:r>
    </w:p>
    <w:p w14:paraId="4BF963A8" w14:textId="77777777" w:rsidR="00926699" w:rsidRPr="00926699" w:rsidRDefault="00926699" w:rsidP="00926699">
      <w:pPr>
        <w:pStyle w:val="Prrafodelista"/>
        <w:spacing w:after="0"/>
        <w:ind w:left="1440"/>
        <w:rPr>
          <w:rFonts w:ascii="Arial" w:hAnsi="Arial" w:cs="Arial"/>
        </w:rPr>
      </w:pPr>
    </w:p>
    <w:p w14:paraId="1E7758BA" w14:textId="77777777" w:rsidR="004E461C" w:rsidRDefault="00926699" w:rsidP="00BF2CA6">
      <w:pPr>
        <w:pStyle w:val="Prrafodelista"/>
        <w:numPr>
          <w:ilvl w:val="0"/>
          <w:numId w:val="50"/>
        </w:numPr>
        <w:spacing w:after="0"/>
        <w:rPr>
          <w:rFonts w:ascii="Arial" w:hAnsi="Arial" w:cs="Arial"/>
        </w:rPr>
      </w:pPr>
      <w:r>
        <w:t>DIM_Calendario (Tabla de DIM_Calendarioio): Facilita el análisis temporal de los datos.</w:t>
      </w:r>
    </w:p>
    <w:p w14:paraId="65A0C89E" w14:textId="10C91975" w:rsidR="004E461C" w:rsidRDefault="00926699" w:rsidP="004E461C">
      <w:pPr>
        <w:pStyle w:val="Prrafodelista"/>
        <w:spacing w:after="0"/>
        <w:rPr>
          <w:rFonts w:ascii="Arial" w:hAnsi="Arial" w:cs="Arial"/>
        </w:rPr>
      </w:pPr>
      <w:r w:rsidRPr="00926699">
        <w:rPr>
          <w:rFonts w:ascii="Arial" w:hAnsi="Arial" w:cs="Arial"/>
        </w:rPr>
        <w:br/>
        <w:t>Campos clave:</w:t>
      </w:r>
    </w:p>
    <w:p w14:paraId="7292A7F8" w14:textId="77777777" w:rsidR="00926699" w:rsidRPr="00926699" w:rsidRDefault="00926699" w:rsidP="00BF2CA6">
      <w:pPr>
        <w:pStyle w:val="Prrafodelista"/>
        <w:numPr>
          <w:ilvl w:val="1"/>
          <w:numId w:val="50"/>
        </w:numPr>
        <w:spacing w:after="0"/>
        <w:rPr>
          <w:rFonts w:ascii="Arial" w:hAnsi="Arial" w:cs="Arial"/>
        </w:rPr>
      </w:pPr>
      <w:r w:rsidRPr="00926699">
        <w:rPr>
          <w:rFonts w:ascii="Arial" w:hAnsi="Arial" w:cs="Arial"/>
        </w:rPr>
        <w:t>Date: Fecha específica.</w:t>
      </w:r>
    </w:p>
    <w:p w14:paraId="7F42D332" w14:textId="77777777" w:rsidR="00926699" w:rsidRPr="00926699" w:rsidRDefault="00926699" w:rsidP="00BF2CA6">
      <w:pPr>
        <w:pStyle w:val="Prrafodelista"/>
        <w:numPr>
          <w:ilvl w:val="1"/>
          <w:numId w:val="50"/>
        </w:numPr>
        <w:spacing w:after="0"/>
        <w:rPr>
          <w:rFonts w:ascii="Arial" w:hAnsi="Arial" w:cs="Arial"/>
        </w:rPr>
      </w:pPr>
      <w:r w:rsidRPr="00926699">
        <w:rPr>
          <w:rFonts w:ascii="Arial" w:hAnsi="Arial" w:cs="Arial"/>
        </w:rPr>
        <w:t>Día-Mes: Segmentación de fechas por día y mes.</w:t>
      </w:r>
    </w:p>
    <w:p w14:paraId="41AD19FA" w14:textId="77777777" w:rsidR="00926699" w:rsidRDefault="00926699" w:rsidP="00BF2CA6">
      <w:pPr>
        <w:pStyle w:val="Prrafodelista"/>
        <w:numPr>
          <w:ilvl w:val="1"/>
          <w:numId w:val="50"/>
        </w:numPr>
        <w:spacing w:after="0"/>
        <w:rPr>
          <w:rFonts w:ascii="Arial" w:hAnsi="Arial" w:cs="Arial"/>
        </w:rPr>
      </w:pPr>
      <w:r w:rsidRPr="00926699">
        <w:rPr>
          <w:rFonts w:ascii="Arial" w:hAnsi="Arial" w:cs="Arial"/>
        </w:rPr>
        <w:t>Orden: Columna auxiliar para el ordenamiento temporal.</w:t>
      </w:r>
    </w:p>
    <w:p w14:paraId="41128B4D" w14:textId="77777777" w:rsidR="00926699" w:rsidRPr="00926699" w:rsidRDefault="00926699" w:rsidP="00926699">
      <w:pPr>
        <w:pStyle w:val="Prrafodelista"/>
        <w:spacing w:after="0"/>
        <w:ind w:left="1440"/>
        <w:rPr>
          <w:rFonts w:ascii="Arial" w:hAnsi="Arial" w:cs="Arial"/>
        </w:rPr>
      </w:pPr>
    </w:p>
    <w:p w14:paraId="30FF5F14" w14:textId="77777777" w:rsidR="007543A2" w:rsidRDefault="00926699" w:rsidP="00BF2CA6">
      <w:pPr>
        <w:pStyle w:val="Prrafodelista"/>
        <w:numPr>
          <w:ilvl w:val="0"/>
          <w:numId w:val="50"/>
        </w:numPr>
        <w:spacing w:after="0"/>
        <w:rPr>
          <w:rFonts w:ascii="Arial" w:hAnsi="Arial" w:cs="Arial"/>
        </w:rPr>
      </w:pPr>
      <w:r>
        <w:t>Medidas (Medidas): Tabla utilizada para cálculos avanzados y filtrado mediante DAX.</w:t>
      </w:r>
    </w:p>
    <w:p w14:paraId="31DAFFFF" w14:textId="77777777" w:rsidR="007543A2" w:rsidRDefault="007543A2" w:rsidP="00926699">
      <w:pPr>
        <w:pStyle w:val="Prrafodelista"/>
        <w:spacing w:after="0"/>
        <w:rPr>
          <w:rFonts w:ascii="Arial" w:hAnsi="Arial" w:cs="Arial"/>
        </w:rPr>
      </w:pPr>
    </w:p>
    <w:p w14:paraId="11313182" w14:textId="082295D7" w:rsidR="00926699" w:rsidRPr="00926699" w:rsidRDefault="00926699" w:rsidP="00926699">
      <w:pPr>
        <w:pStyle w:val="Prrafodelista"/>
        <w:spacing w:after="0"/>
        <w:rPr>
          <w:rFonts w:ascii="Arial" w:hAnsi="Arial" w:cs="Arial"/>
        </w:rPr>
      </w:pPr>
      <w:r w:rsidRPr="00926699">
        <w:rPr>
          <w:rFonts w:ascii="Arial" w:hAnsi="Arial" w:cs="Arial"/>
        </w:rPr>
        <w:t>Este modelo organiza los datos de manera eficiente para brindar reportes precisos y apoyar la toma de decisiones informadas.</w:t>
      </w:r>
    </w:p>
    <w:p w14:paraId="2F05E5B9" w14:textId="77777777" w:rsidR="00E6456F" w:rsidRPr="00926699" w:rsidRDefault="00E6456F" w:rsidP="009776EA">
      <w:pPr>
        <w:pStyle w:val="Prrafodelista"/>
        <w:spacing w:after="0"/>
        <w:ind w:left="0"/>
        <w:rPr>
          <w:rFonts w:ascii="Arial" w:hAnsi="Arial" w:cs="Arial"/>
        </w:rPr>
      </w:pPr>
    </w:p>
    <w:p w14:paraId="581A1183" w14:textId="77777777" w:rsidR="00A53B25" w:rsidRPr="00A24A28" w:rsidRDefault="00A53B25" w:rsidP="006E5ABE">
      <w:pPr>
        <w:pStyle w:val="Ttulo2"/>
      </w:pPr>
      <w:bookmarkStart w:id="13" w:name="_Toc183701215"/>
      <w:r w:rsidRPr="00A53B25">
        <w:lastRenderedPageBreak/>
        <w:t>3.2. Transformaciones (ETL)</w:t>
      </w:r>
      <w:bookmarkEnd w:id="13"/>
    </w:p>
    <w:p w14:paraId="67C2F7F6" w14:textId="77777777" w:rsidR="00084932" w:rsidRPr="00A53B25" w:rsidRDefault="00084932" w:rsidP="00084932">
      <w:pPr>
        <w:pStyle w:val="Prrafodelista"/>
        <w:spacing w:after="0"/>
        <w:ind w:left="0"/>
        <w:rPr>
          <w:rFonts w:ascii="Arial" w:hAnsi="Arial" w:cs="Arial"/>
          <w:b/>
          <w:bCs/>
        </w:rPr>
      </w:pPr>
    </w:p>
    <w:p w14:paraId="7B1EC666" w14:textId="77777777" w:rsidR="00A53B25" w:rsidRPr="00A24A28" w:rsidRDefault="00A53B25" w:rsidP="00084932">
      <w:pPr>
        <w:pStyle w:val="Prrafodelista"/>
        <w:spacing w:after="0"/>
        <w:ind w:left="0"/>
        <w:rPr>
          <w:rFonts w:ascii="Arial" w:hAnsi="Arial" w:cs="Arial"/>
        </w:rPr>
      </w:pPr>
      <w:r>
        <w:t>El proceso de transformación se gestiona principalmente en Herramienta ETL y Power BI a través de Power Query. A continuación, se describe cada etapa:</w:t>
      </w:r>
    </w:p>
    <w:p w14:paraId="68607017" w14:textId="77777777" w:rsidR="00084932" w:rsidRPr="00A53B25" w:rsidRDefault="00084932" w:rsidP="00084932">
      <w:pPr>
        <w:pStyle w:val="Prrafodelista"/>
        <w:spacing w:after="0"/>
        <w:ind w:left="0"/>
        <w:rPr>
          <w:rFonts w:ascii="Arial" w:hAnsi="Arial" w:cs="Arial"/>
        </w:rPr>
      </w:pPr>
    </w:p>
    <w:p w14:paraId="66AE21E7" w14:textId="77777777" w:rsidR="00A53B25" w:rsidRPr="00A24A28" w:rsidRDefault="00A53B25" w:rsidP="00084932">
      <w:pPr>
        <w:pStyle w:val="Prrafodelista"/>
        <w:spacing w:after="0"/>
        <w:ind w:left="0"/>
        <w:rPr>
          <w:rFonts w:ascii="Arial" w:hAnsi="Arial" w:cs="Arial"/>
          <w:b/>
          <w:bCs/>
          <w:u w:val="single"/>
        </w:rPr>
      </w:pPr>
      <w:r>
        <w:t>ETL en Herramienta ETL:</w:t>
      </w:r>
    </w:p>
    <w:p w14:paraId="13A5546A" w14:textId="77777777" w:rsidR="00084932" w:rsidRPr="00A53B25" w:rsidRDefault="00084932" w:rsidP="00084932">
      <w:pPr>
        <w:pStyle w:val="Prrafodelista"/>
        <w:spacing w:after="0"/>
        <w:ind w:left="0"/>
        <w:rPr>
          <w:rFonts w:ascii="Arial" w:hAnsi="Arial" w:cs="Arial"/>
        </w:rPr>
      </w:pPr>
    </w:p>
    <w:p w14:paraId="415775A8" w14:textId="77777777" w:rsidR="00A53B25" w:rsidRPr="00A53B25" w:rsidRDefault="00A53B25" w:rsidP="00BF2CA6">
      <w:pPr>
        <w:pStyle w:val="Prrafodelista"/>
        <w:numPr>
          <w:ilvl w:val="0"/>
          <w:numId w:val="7"/>
        </w:numPr>
        <w:spacing w:after="0"/>
        <w:rPr>
          <w:rFonts w:ascii="Arial" w:hAnsi="Arial" w:cs="Arial"/>
        </w:rPr>
      </w:pPr>
      <w:r>
        <w:t>Extracción desde Plataforma Documental:</w:t>
      </w:r>
    </w:p>
    <w:p w14:paraId="53498698" w14:textId="27891AD6" w:rsidR="00A53B25" w:rsidRPr="00A53B25" w:rsidRDefault="00A53B25" w:rsidP="00BF2CA6">
      <w:pPr>
        <w:pStyle w:val="Prrafodelista"/>
        <w:numPr>
          <w:ilvl w:val="1"/>
          <w:numId w:val="7"/>
        </w:numPr>
        <w:spacing w:after="0"/>
        <w:rPr>
          <w:rFonts w:ascii="Arial" w:hAnsi="Arial" w:cs="Arial"/>
        </w:rPr>
      </w:pPr>
      <w:r>
        <w:t>Se conectan listas de Plataforma Documental utilizando un conector nativo de Data Factory.</w:t>
      </w:r>
    </w:p>
    <w:p w14:paraId="46BD69E2" w14:textId="77777777" w:rsidR="00A53B25" w:rsidRPr="00A24A28" w:rsidRDefault="00A53B25" w:rsidP="00BF2CA6">
      <w:pPr>
        <w:pStyle w:val="Prrafodelista"/>
        <w:numPr>
          <w:ilvl w:val="1"/>
          <w:numId w:val="7"/>
        </w:numPr>
        <w:spacing w:after="0"/>
        <w:rPr>
          <w:rFonts w:ascii="Arial" w:hAnsi="Arial" w:cs="Arial"/>
        </w:rPr>
      </w:pPr>
      <w:r>
        <w:t>Los datos se extraen a la base de datos db-ejemplo-origen.</w:t>
      </w:r>
    </w:p>
    <w:p w14:paraId="5AC7C73E" w14:textId="77777777" w:rsidR="00084932" w:rsidRPr="00A53B25" w:rsidRDefault="00084932" w:rsidP="00084932">
      <w:pPr>
        <w:pStyle w:val="Prrafodelista"/>
        <w:spacing w:after="0"/>
        <w:ind w:left="1440"/>
        <w:rPr>
          <w:rFonts w:ascii="Arial" w:hAnsi="Arial" w:cs="Arial"/>
        </w:rPr>
      </w:pPr>
    </w:p>
    <w:p w14:paraId="6B93D5D2" w14:textId="77777777" w:rsidR="00A53B25" w:rsidRPr="00A53B25" w:rsidRDefault="00A53B25" w:rsidP="00BF2CA6">
      <w:pPr>
        <w:pStyle w:val="Prrafodelista"/>
        <w:numPr>
          <w:ilvl w:val="0"/>
          <w:numId w:val="7"/>
        </w:numPr>
        <w:spacing w:after="0"/>
        <w:rPr>
          <w:rFonts w:ascii="Arial" w:hAnsi="Arial" w:cs="Arial"/>
        </w:rPr>
      </w:pPr>
      <w:r w:rsidRPr="00A53B25">
        <w:rPr>
          <w:rFonts w:ascii="Arial" w:hAnsi="Arial" w:cs="Arial"/>
        </w:rPr>
        <w:t xml:space="preserve">Carga a Data </w:t>
      </w:r>
      <w:proofErr w:type="spellStart"/>
      <w:r w:rsidRPr="00A53B25">
        <w:rPr>
          <w:rFonts w:ascii="Arial" w:hAnsi="Arial" w:cs="Arial"/>
        </w:rPr>
        <w:t>Warehouse</w:t>
      </w:r>
      <w:proofErr w:type="spellEnd"/>
      <w:r w:rsidRPr="00A53B25">
        <w:rPr>
          <w:rFonts w:ascii="Arial" w:hAnsi="Arial" w:cs="Arial"/>
        </w:rPr>
        <w:t>:</w:t>
      </w:r>
    </w:p>
    <w:p w14:paraId="217EC783" w14:textId="77777777" w:rsidR="00A53B25" w:rsidRPr="00A24A28" w:rsidRDefault="00A53B25" w:rsidP="00BF2CA6">
      <w:pPr>
        <w:pStyle w:val="Prrafodelista"/>
        <w:numPr>
          <w:ilvl w:val="1"/>
          <w:numId w:val="7"/>
        </w:numPr>
        <w:spacing w:after="0"/>
        <w:rPr>
          <w:rFonts w:ascii="Arial" w:hAnsi="Arial" w:cs="Arial"/>
        </w:rPr>
      </w:pPr>
      <w:r>
        <w:t>Los datos procesados en db-ejemplo-origen son transferidos a dw-ejemplo-sql mediante una segunda canalización.</w:t>
      </w:r>
    </w:p>
    <w:p w14:paraId="7C3DD22F" w14:textId="77777777" w:rsidR="00084932" w:rsidRPr="00A53B25" w:rsidRDefault="00084932" w:rsidP="00084932">
      <w:pPr>
        <w:pStyle w:val="Prrafodelista"/>
        <w:spacing w:after="0"/>
        <w:ind w:left="1440"/>
        <w:rPr>
          <w:rFonts w:ascii="Arial" w:hAnsi="Arial" w:cs="Arial"/>
        </w:rPr>
      </w:pPr>
    </w:p>
    <w:p w14:paraId="7CEADD9D" w14:textId="282FE233" w:rsidR="00662204" w:rsidRDefault="00A53B25" w:rsidP="00305346">
      <w:pPr>
        <w:pStyle w:val="Prrafodelista"/>
        <w:spacing w:after="0"/>
        <w:ind w:left="0"/>
        <w:rPr>
          <w:rFonts w:ascii="Arial" w:hAnsi="Arial" w:cs="Arial"/>
          <w:b/>
          <w:bCs/>
          <w:lang w:val="en-GB"/>
        </w:rPr>
      </w:pPr>
      <w:r w:rsidRPr="00456E43">
        <w:rPr>
          <w:lang w:val="en-GB"/>
        </w:rPr>
        <w:t xml:space="preserve">ETL </w:t>
      </w:r>
      <w:proofErr w:type="spellStart"/>
      <w:r w:rsidRPr="00456E43">
        <w:rPr>
          <w:lang w:val="en-GB"/>
        </w:rPr>
        <w:t>en</w:t>
      </w:r>
      <w:proofErr w:type="spellEnd"/>
      <w:r w:rsidRPr="00456E43">
        <w:rPr>
          <w:lang w:val="en-GB"/>
        </w:rPr>
        <w:t xml:space="preserve"> Power BI (Power Query):</w:t>
      </w:r>
      <w:r w:rsidRPr="00456E43">
        <w:rPr>
          <w:lang w:val="en-GB"/>
        </w:rPr>
        <w:br/>
      </w:r>
      <w:r w:rsidRPr="00456E43">
        <w:rPr>
          <w:lang w:val="en-GB"/>
        </w:rPr>
        <w:br/>
      </w:r>
      <w:proofErr w:type="spellStart"/>
      <w:r w:rsidRPr="00456E43">
        <w:rPr>
          <w:lang w:val="en-GB"/>
        </w:rPr>
        <w:t>FACT_Ventas</w:t>
      </w:r>
      <w:proofErr w:type="spellEnd"/>
      <w:r w:rsidRPr="00456E43">
        <w:rPr>
          <w:lang w:val="en-GB"/>
        </w:rPr>
        <w:t>:</w:t>
      </w:r>
    </w:p>
    <w:p w14:paraId="00E42923" w14:textId="77777777" w:rsidR="00246F7F" w:rsidRPr="00662204" w:rsidRDefault="00246F7F" w:rsidP="00662204">
      <w:pPr>
        <w:pStyle w:val="Prrafodelista"/>
        <w:spacing w:after="0"/>
        <w:ind w:left="360"/>
        <w:rPr>
          <w:rFonts w:ascii="Arial" w:hAnsi="Arial" w:cs="Arial"/>
          <w:lang w:val="en-GB"/>
        </w:rPr>
      </w:pPr>
    </w:p>
    <w:p w14:paraId="5944B9C2" w14:textId="77777777" w:rsidR="00662204" w:rsidRPr="00662204" w:rsidRDefault="00662204" w:rsidP="00BF2CA6">
      <w:pPr>
        <w:pStyle w:val="Prrafodelista"/>
        <w:numPr>
          <w:ilvl w:val="0"/>
          <w:numId w:val="51"/>
        </w:numPr>
        <w:spacing w:after="0"/>
        <w:rPr>
          <w:rFonts w:ascii="Arial" w:hAnsi="Arial" w:cs="Arial"/>
        </w:rPr>
      </w:pPr>
      <w:r w:rsidRPr="00662204">
        <w:rPr>
          <w:rFonts w:ascii="Arial" w:hAnsi="Arial" w:cs="Arial"/>
        </w:rPr>
        <w:t>Filtrado de Datos:</w:t>
      </w:r>
    </w:p>
    <w:p w14:paraId="3C972CB5" w14:textId="77777777" w:rsidR="00662204" w:rsidRPr="00662204" w:rsidRDefault="00662204" w:rsidP="00BF2CA6">
      <w:pPr>
        <w:pStyle w:val="Prrafodelista"/>
        <w:numPr>
          <w:ilvl w:val="1"/>
          <w:numId w:val="51"/>
        </w:numPr>
        <w:spacing w:after="0"/>
        <w:rPr>
          <w:rFonts w:ascii="Arial" w:hAnsi="Arial" w:cs="Arial"/>
        </w:rPr>
      </w:pPr>
      <w:r w:rsidRPr="00662204">
        <w:rPr>
          <w:rFonts w:ascii="Arial" w:hAnsi="Arial" w:cs="Arial"/>
        </w:rPr>
        <w:t>Eliminación de registros duplicados.</w:t>
      </w:r>
    </w:p>
    <w:p w14:paraId="0E9ADE72" w14:textId="77777777" w:rsidR="00662204" w:rsidRDefault="00662204" w:rsidP="00BF2CA6">
      <w:pPr>
        <w:pStyle w:val="Prrafodelista"/>
        <w:numPr>
          <w:ilvl w:val="1"/>
          <w:numId w:val="51"/>
        </w:numPr>
        <w:spacing w:after="0"/>
        <w:rPr>
          <w:rFonts w:ascii="Arial" w:hAnsi="Arial" w:cs="Arial"/>
        </w:rPr>
      </w:pPr>
      <w:r w:rsidRPr="00662204">
        <w:rPr>
          <w:rFonts w:ascii="Arial" w:hAnsi="Arial" w:cs="Arial"/>
        </w:rPr>
        <w:t>Remoción de filas con datos inválidos o incompletos.</w:t>
      </w:r>
    </w:p>
    <w:p w14:paraId="2FFCF831" w14:textId="77777777" w:rsidR="001A3C6D" w:rsidRPr="00662204" w:rsidRDefault="001A3C6D" w:rsidP="001A3C6D">
      <w:pPr>
        <w:pStyle w:val="Prrafodelista"/>
        <w:spacing w:after="0"/>
        <w:ind w:left="1440"/>
        <w:rPr>
          <w:rFonts w:ascii="Arial" w:hAnsi="Arial" w:cs="Arial"/>
        </w:rPr>
      </w:pPr>
    </w:p>
    <w:p w14:paraId="665461DA" w14:textId="77777777" w:rsidR="00662204" w:rsidRPr="00662204" w:rsidRDefault="00662204" w:rsidP="00BF2CA6">
      <w:pPr>
        <w:pStyle w:val="Prrafodelista"/>
        <w:numPr>
          <w:ilvl w:val="0"/>
          <w:numId w:val="51"/>
        </w:numPr>
        <w:spacing w:after="0"/>
        <w:rPr>
          <w:rFonts w:ascii="Arial" w:hAnsi="Arial" w:cs="Arial"/>
        </w:rPr>
      </w:pPr>
      <w:r w:rsidRPr="00662204">
        <w:rPr>
          <w:rFonts w:ascii="Arial" w:hAnsi="Arial" w:cs="Arial"/>
        </w:rPr>
        <w:t>Renombrado de Columnas:</w:t>
      </w:r>
    </w:p>
    <w:p w14:paraId="4E3AC901" w14:textId="77777777" w:rsidR="00662204" w:rsidRDefault="00662204" w:rsidP="00BF2CA6">
      <w:pPr>
        <w:pStyle w:val="Prrafodelista"/>
        <w:numPr>
          <w:ilvl w:val="1"/>
          <w:numId w:val="51"/>
        </w:numPr>
        <w:spacing w:after="0"/>
        <w:rPr>
          <w:rFonts w:ascii="Arial" w:hAnsi="Arial" w:cs="Arial"/>
        </w:rPr>
      </w:pPr>
      <w:r>
        <w:t>Ajustes en los nombres para mayor claridad y consistencia (por ejemplo, Producto → Producto).</w:t>
      </w:r>
    </w:p>
    <w:p w14:paraId="668C8BDF" w14:textId="77777777" w:rsidR="001A3C6D" w:rsidRPr="00662204" w:rsidRDefault="001A3C6D" w:rsidP="001A3C6D">
      <w:pPr>
        <w:pStyle w:val="Prrafodelista"/>
        <w:spacing w:after="0"/>
        <w:ind w:left="1440"/>
        <w:rPr>
          <w:rFonts w:ascii="Arial" w:hAnsi="Arial" w:cs="Arial"/>
        </w:rPr>
      </w:pPr>
    </w:p>
    <w:p w14:paraId="403DF8EA" w14:textId="77777777" w:rsidR="00662204" w:rsidRPr="00662204" w:rsidRDefault="00662204" w:rsidP="00BF2CA6">
      <w:pPr>
        <w:pStyle w:val="Prrafodelista"/>
        <w:numPr>
          <w:ilvl w:val="0"/>
          <w:numId w:val="51"/>
        </w:numPr>
        <w:spacing w:after="0"/>
        <w:rPr>
          <w:rFonts w:ascii="Arial" w:hAnsi="Arial" w:cs="Arial"/>
        </w:rPr>
      </w:pPr>
      <w:r w:rsidRPr="00662204">
        <w:rPr>
          <w:rFonts w:ascii="Arial" w:hAnsi="Arial" w:cs="Arial"/>
        </w:rPr>
        <w:t>Unión de Tablas:</w:t>
      </w:r>
    </w:p>
    <w:p w14:paraId="248302C6" w14:textId="77777777" w:rsidR="00662204" w:rsidRDefault="00662204" w:rsidP="00BF2CA6">
      <w:pPr>
        <w:pStyle w:val="Prrafodelista"/>
        <w:numPr>
          <w:ilvl w:val="1"/>
          <w:numId w:val="51"/>
        </w:numPr>
        <w:spacing w:after="0"/>
        <w:rPr>
          <w:rFonts w:ascii="Arial" w:hAnsi="Arial" w:cs="Arial"/>
        </w:rPr>
      </w:pPr>
      <w:r>
        <w:t>Relación con Dim_DIM_Comerciales para enriquecer los datos con información del comercial.</w:t>
      </w:r>
    </w:p>
    <w:p w14:paraId="5A535715" w14:textId="77777777" w:rsidR="001A3C6D" w:rsidRPr="00662204" w:rsidRDefault="001A3C6D" w:rsidP="001A3C6D">
      <w:pPr>
        <w:pStyle w:val="Prrafodelista"/>
        <w:spacing w:after="0"/>
        <w:ind w:left="1440"/>
        <w:rPr>
          <w:rFonts w:ascii="Arial" w:hAnsi="Arial" w:cs="Arial"/>
        </w:rPr>
      </w:pPr>
    </w:p>
    <w:p w14:paraId="510E30A2" w14:textId="77777777" w:rsidR="00662204" w:rsidRPr="00662204" w:rsidRDefault="00662204" w:rsidP="00BF2CA6">
      <w:pPr>
        <w:pStyle w:val="Prrafodelista"/>
        <w:numPr>
          <w:ilvl w:val="0"/>
          <w:numId w:val="51"/>
        </w:numPr>
        <w:spacing w:after="0"/>
        <w:rPr>
          <w:rFonts w:ascii="Arial" w:hAnsi="Arial" w:cs="Arial"/>
        </w:rPr>
      </w:pPr>
      <w:r w:rsidRPr="00662204">
        <w:rPr>
          <w:rFonts w:ascii="Arial" w:hAnsi="Arial" w:cs="Arial"/>
        </w:rPr>
        <w:t>Creación de Columnas Calculadas:</w:t>
      </w:r>
    </w:p>
    <w:p w14:paraId="286C945D" w14:textId="77777777" w:rsidR="00662204" w:rsidRDefault="00662204" w:rsidP="00BF2CA6">
      <w:pPr>
        <w:pStyle w:val="Prrafodelista"/>
        <w:numPr>
          <w:ilvl w:val="1"/>
          <w:numId w:val="51"/>
        </w:numPr>
        <w:spacing w:after="0"/>
        <w:rPr>
          <w:rFonts w:ascii="Arial" w:hAnsi="Arial" w:cs="Arial"/>
        </w:rPr>
      </w:pPr>
      <w:r>
        <w:t>Horas Totales: Cálculo de las horas de producto para análisis detallado.</w:t>
      </w:r>
    </w:p>
    <w:p w14:paraId="555616D6" w14:textId="77777777" w:rsidR="00246F7F" w:rsidRPr="00662204" w:rsidRDefault="00246F7F" w:rsidP="00246F7F">
      <w:pPr>
        <w:pStyle w:val="Prrafodelista"/>
        <w:spacing w:after="0"/>
        <w:ind w:left="1440"/>
        <w:rPr>
          <w:rFonts w:ascii="Arial" w:hAnsi="Arial" w:cs="Arial"/>
        </w:rPr>
      </w:pPr>
    </w:p>
    <w:p w14:paraId="688481A2" w14:textId="77777777" w:rsidR="00662204" w:rsidRDefault="00662204" w:rsidP="00662204">
      <w:pPr>
        <w:pStyle w:val="Prrafodelista"/>
        <w:spacing w:after="0"/>
        <w:ind w:left="360"/>
        <w:rPr>
          <w:rFonts w:ascii="Arial" w:hAnsi="Arial" w:cs="Arial"/>
          <w:b/>
          <w:bCs/>
        </w:rPr>
      </w:pPr>
      <w:r>
        <w:t>Dim_DIM_Comerciales:</w:t>
      </w:r>
    </w:p>
    <w:p w14:paraId="214806FB" w14:textId="77777777" w:rsidR="00246F7F" w:rsidRPr="00662204" w:rsidRDefault="00246F7F" w:rsidP="00662204">
      <w:pPr>
        <w:pStyle w:val="Prrafodelista"/>
        <w:spacing w:after="0"/>
        <w:ind w:left="360"/>
        <w:rPr>
          <w:rFonts w:ascii="Arial" w:hAnsi="Arial" w:cs="Arial"/>
          <w:b/>
          <w:bCs/>
        </w:rPr>
      </w:pPr>
    </w:p>
    <w:p w14:paraId="3E6E197D" w14:textId="77777777" w:rsidR="00662204" w:rsidRPr="00662204" w:rsidRDefault="00662204" w:rsidP="00BF2CA6">
      <w:pPr>
        <w:pStyle w:val="Prrafodelista"/>
        <w:numPr>
          <w:ilvl w:val="0"/>
          <w:numId w:val="52"/>
        </w:numPr>
        <w:spacing w:after="0"/>
        <w:rPr>
          <w:rFonts w:ascii="Arial" w:hAnsi="Arial" w:cs="Arial"/>
        </w:rPr>
      </w:pPr>
      <w:r w:rsidRPr="00662204">
        <w:rPr>
          <w:rFonts w:ascii="Arial" w:hAnsi="Arial" w:cs="Arial"/>
        </w:rPr>
        <w:t>Limpieza de Datos:</w:t>
      </w:r>
    </w:p>
    <w:p w14:paraId="20D4B0FF" w14:textId="77777777" w:rsidR="00662204" w:rsidRPr="00662204" w:rsidRDefault="00662204" w:rsidP="00BF2CA6">
      <w:pPr>
        <w:pStyle w:val="Prrafodelista"/>
        <w:numPr>
          <w:ilvl w:val="1"/>
          <w:numId w:val="52"/>
        </w:numPr>
        <w:spacing w:after="0"/>
        <w:rPr>
          <w:rFonts w:ascii="Arial" w:hAnsi="Arial" w:cs="Arial"/>
        </w:rPr>
      </w:pPr>
      <w:r>
        <w:t>Eliminación de comerciales obsoletos o sin transacciones activas.</w:t>
      </w:r>
    </w:p>
    <w:p w14:paraId="1A96DF49" w14:textId="77777777" w:rsidR="00662204" w:rsidRPr="00662204" w:rsidRDefault="00662204" w:rsidP="00BF2CA6">
      <w:pPr>
        <w:pStyle w:val="Prrafodelista"/>
        <w:numPr>
          <w:ilvl w:val="0"/>
          <w:numId w:val="52"/>
        </w:numPr>
        <w:spacing w:after="0"/>
        <w:rPr>
          <w:rFonts w:ascii="Arial" w:hAnsi="Arial" w:cs="Arial"/>
        </w:rPr>
      </w:pPr>
      <w:r w:rsidRPr="00662204">
        <w:rPr>
          <w:rFonts w:ascii="Arial" w:hAnsi="Arial" w:cs="Arial"/>
        </w:rPr>
        <w:t>Enriquecimiento:</w:t>
      </w:r>
    </w:p>
    <w:p w14:paraId="2900B349" w14:textId="77777777" w:rsidR="00662204" w:rsidRPr="00662204" w:rsidRDefault="00662204" w:rsidP="00BF2CA6">
      <w:pPr>
        <w:pStyle w:val="Prrafodelista"/>
        <w:numPr>
          <w:ilvl w:val="1"/>
          <w:numId w:val="52"/>
        </w:numPr>
        <w:spacing w:after="0"/>
        <w:rPr>
          <w:rFonts w:ascii="Arial" w:hAnsi="Arial" w:cs="Arial"/>
        </w:rPr>
      </w:pPr>
      <w:r w:rsidRPr="00662204">
        <w:rPr>
          <w:rFonts w:ascii="Arial" w:hAnsi="Arial" w:cs="Arial"/>
        </w:rPr>
        <w:lastRenderedPageBreak/>
        <w:t>Incorporación de códigos de color para la codificación visual en reportes.</w:t>
      </w:r>
    </w:p>
    <w:p w14:paraId="1AEAC11A" w14:textId="77777777" w:rsidR="00662204" w:rsidRDefault="00662204" w:rsidP="00662204">
      <w:pPr>
        <w:pStyle w:val="Prrafodelista"/>
        <w:spacing w:after="0"/>
        <w:ind w:left="360"/>
        <w:rPr>
          <w:rFonts w:ascii="Arial" w:hAnsi="Arial" w:cs="Arial"/>
          <w:b/>
          <w:bCs/>
        </w:rPr>
      </w:pPr>
      <w:r>
        <w:t>DIM_Calendario (Tabla de DIM_Calendarioio):</w:t>
      </w:r>
    </w:p>
    <w:p w14:paraId="2E529E29" w14:textId="77777777" w:rsidR="001A3C6D" w:rsidRPr="001A3C6D" w:rsidRDefault="001A3C6D" w:rsidP="001A3C6D">
      <w:pPr>
        <w:spacing w:after="0"/>
        <w:rPr>
          <w:rFonts w:ascii="Arial" w:hAnsi="Arial" w:cs="Arial"/>
          <w:b/>
          <w:bCs/>
        </w:rPr>
      </w:pPr>
    </w:p>
    <w:p w14:paraId="3AFEC428" w14:textId="77777777" w:rsidR="00662204" w:rsidRPr="00662204" w:rsidRDefault="00662204" w:rsidP="00BF2CA6">
      <w:pPr>
        <w:pStyle w:val="Prrafodelista"/>
        <w:numPr>
          <w:ilvl w:val="0"/>
          <w:numId w:val="53"/>
        </w:numPr>
        <w:spacing w:after="0"/>
        <w:rPr>
          <w:rFonts w:ascii="Arial" w:hAnsi="Arial" w:cs="Arial"/>
        </w:rPr>
      </w:pPr>
      <w:r w:rsidRPr="00662204">
        <w:rPr>
          <w:rFonts w:ascii="Arial" w:hAnsi="Arial" w:cs="Arial"/>
        </w:rPr>
        <w:t>Generación Automática:</w:t>
      </w:r>
    </w:p>
    <w:p w14:paraId="5AB817D5" w14:textId="77777777" w:rsidR="00662204" w:rsidRDefault="00662204" w:rsidP="00BF2CA6">
      <w:pPr>
        <w:pStyle w:val="Prrafodelista"/>
        <w:numPr>
          <w:ilvl w:val="1"/>
          <w:numId w:val="53"/>
        </w:numPr>
        <w:spacing w:after="0"/>
        <w:rPr>
          <w:rFonts w:ascii="Arial" w:hAnsi="Arial" w:cs="Arial"/>
        </w:rPr>
      </w:pPr>
      <w:r w:rsidRPr="00662204">
        <w:rPr>
          <w:rFonts w:ascii="Arial" w:hAnsi="Arial" w:cs="Arial"/>
        </w:rPr>
        <w:t xml:space="preserve">Creación de una tabla de fechas en </w:t>
      </w:r>
      <w:proofErr w:type="spellStart"/>
      <w:r w:rsidRPr="00662204">
        <w:rPr>
          <w:rFonts w:ascii="Arial" w:hAnsi="Arial" w:cs="Arial"/>
        </w:rPr>
        <w:t>Power</w:t>
      </w:r>
      <w:proofErr w:type="spellEnd"/>
      <w:r w:rsidRPr="00662204">
        <w:rPr>
          <w:rFonts w:ascii="Arial" w:hAnsi="Arial" w:cs="Arial"/>
        </w:rPr>
        <w:t xml:space="preserve"> BI para abarcar todo el rango temporal necesario para los análisis.</w:t>
      </w:r>
    </w:p>
    <w:p w14:paraId="3D9DFBAD" w14:textId="77777777" w:rsidR="00246F7F" w:rsidRPr="00662204" w:rsidRDefault="00246F7F" w:rsidP="00246F7F">
      <w:pPr>
        <w:pStyle w:val="Prrafodelista"/>
        <w:spacing w:after="0"/>
        <w:ind w:left="1440"/>
        <w:rPr>
          <w:rFonts w:ascii="Arial" w:hAnsi="Arial" w:cs="Arial"/>
        </w:rPr>
      </w:pPr>
    </w:p>
    <w:p w14:paraId="46D5164D" w14:textId="77777777" w:rsidR="00084932" w:rsidRPr="00A53B25" w:rsidRDefault="00084932" w:rsidP="00084932">
      <w:pPr>
        <w:pStyle w:val="Prrafodelista"/>
        <w:spacing w:after="0"/>
        <w:ind w:left="360"/>
        <w:rPr>
          <w:rFonts w:ascii="Arial" w:hAnsi="Arial" w:cs="Arial"/>
        </w:rPr>
      </w:pPr>
    </w:p>
    <w:p w14:paraId="60C00E8E" w14:textId="308BD9C6" w:rsidR="00A53B25" w:rsidRPr="00A24A28" w:rsidRDefault="00A53B25" w:rsidP="006E5ABE">
      <w:pPr>
        <w:pStyle w:val="Ttulo2"/>
      </w:pPr>
      <w:bookmarkStart w:id="14" w:name="_Toc183701216"/>
      <w:r w:rsidRPr="00A53B25">
        <w:t xml:space="preserve">3.3. </w:t>
      </w:r>
      <w:bookmarkEnd w:id="14"/>
      <w:r w:rsidR="00B65F0E" w:rsidRPr="00B65F0E">
        <w:t>Automatización del ETL</w:t>
      </w:r>
    </w:p>
    <w:p w14:paraId="560CA7E7" w14:textId="77777777" w:rsidR="00626FF3" w:rsidRPr="00A53B25" w:rsidRDefault="00626FF3" w:rsidP="00626FF3">
      <w:pPr>
        <w:pStyle w:val="Prrafodelista"/>
        <w:spacing w:after="0"/>
        <w:ind w:left="360"/>
        <w:rPr>
          <w:rFonts w:ascii="Arial" w:hAnsi="Arial" w:cs="Arial"/>
          <w:b/>
          <w:bCs/>
        </w:rPr>
      </w:pPr>
    </w:p>
    <w:p w14:paraId="103D98FC" w14:textId="77777777" w:rsidR="00B65F0E" w:rsidRDefault="00B65F0E" w:rsidP="00B65F0E">
      <w:pPr>
        <w:pStyle w:val="Prrafodelista"/>
        <w:ind w:left="360"/>
        <w:rPr>
          <w:rFonts w:ascii="Arial" w:hAnsi="Arial" w:cs="Arial"/>
        </w:rPr>
      </w:pPr>
      <w:r w:rsidRPr="00B65F0E">
        <w:rPr>
          <w:rFonts w:ascii="Arial" w:hAnsi="Arial" w:cs="Arial"/>
          <w:b/>
          <w:bCs/>
        </w:rPr>
        <w:t>Actualización Automática</w:t>
      </w:r>
      <w:r w:rsidRPr="00B65F0E">
        <w:rPr>
          <w:rFonts w:ascii="Arial" w:hAnsi="Arial" w:cs="Arial"/>
        </w:rPr>
        <w:t>:</w:t>
      </w:r>
    </w:p>
    <w:p w14:paraId="5ECE64EE" w14:textId="77777777" w:rsidR="00B65F0E" w:rsidRPr="00B65F0E" w:rsidRDefault="00B65F0E" w:rsidP="00B65F0E">
      <w:pPr>
        <w:pStyle w:val="Prrafodelista"/>
        <w:ind w:left="360"/>
        <w:rPr>
          <w:rFonts w:ascii="Arial" w:hAnsi="Arial" w:cs="Arial"/>
        </w:rPr>
      </w:pPr>
    </w:p>
    <w:p w14:paraId="2622C368" w14:textId="77777777" w:rsidR="00B65F0E" w:rsidRPr="00B65F0E" w:rsidRDefault="00B65F0E" w:rsidP="00BF2CA6">
      <w:pPr>
        <w:pStyle w:val="Prrafodelista"/>
        <w:numPr>
          <w:ilvl w:val="0"/>
          <w:numId w:val="54"/>
        </w:numPr>
        <w:spacing w:after="0"/>
        <w:rPr>
          <w:rFonts w:ascii="Arial" w:hAnsi="Arial" w:cs="Arial"/>
        </w:rPr>
      </w:pPr>
      <w:r>
        <w:t>El modelo se actualiza periódicamente con datos nuevos mediante programación en el producto de Power BI.</w:t>
      </w:r>
    </w:p>
    <w:p w14:paraId="1EAF27AD" w14:textId="77777777" w:rsidR="00B65F0E" w:rsidRPr="00B65F0E" w:rsidRDefault="00B65F0E" w:rsidP="00BF2CA6">
      <w:pPr>
        <w:pStyle w:val="Prrafodelista"/>
        <w:numPr>
          <w:ilvl w:val="0"/>
          <w:numId w:val="54"/>
        </w:numPr>
        <w:spacing w:after="0"/>
        <w:rPr>
          <w:rFonts w:ascii="Arial" w:hAnsi="Arial" w:cs="Arial"/>
        </w:rPr>
      </w:pPr>
      <w:r w:rsidRPr="00B65F0E">
        <w:rPr>
          <w:rFonts w:ascii="Arial" w:hAnsi="Arial" w:cs="Arial"/>
          <w:b/>
          <w:bCs/>
        </w:rPr>
        <w:t>Frecuencia</w:t>
      </w:r>
      <w:r w:rsidRPr="00B65F0E">
        <w:rPr>
          <w:rFonts w:ascii="Arial" w:hAnsi="Arial" w:cs="Arial"/>
        </w:rPr>
        <w:t>: Diaria, con actualización de datos en tiempo real para análisis.</w:t>
      </w:r>
    </w:p>
    <w:p w14:paraId="71BB62C6" w14:textId="77777777" w:rsidR="00A53B25" w:rsidRDefault="00A53B25" w:rsidP="00E6456F">
      <w:pPr>
        <w:pStyle w:val="Prrafodelista"/>
        <w:spacing w:after="0"/>
        <w:ind w:left="0"/>
        <w:rPr>
          <w:rFonts w:ascii="Arial" w:hAnsi="Arial" w:cs="Arial"/>
        </w:rPr>
      </w:pPr>
    </w:p>
    <w:p w14:paraId="498E110C" w14:textId="77777777" w:rsidR="00267917" w:rsidRDefault="00267917" w:rsidP="00E6456F">
      <w:pPr>
        <w:pStyle w:val="Prrafodelista"/>
        <w:spacing w:after="0"/>
        <w:ind w:left="0"/>
        <w:rPr>
          <w:rFonts w:ascii="Arial" w:hAnsi="Arial" w:cs="Arial"/>
        </w:rPr>
      </w:pPr>
    </w:p>
    <w:p w14:paraId="340D307C" w14:textId="307ED194" w:rsidR="00202F38" w:rsidRDefault="00201BEA" w:rsidP="006E5ABE">
      <w:pPr>
        <w:pStyle w:val="Ttulo1"/>
      </w:pPr>
      <w:bookmarkStart w:id="15" w:name="_Toc183701217"/>
      <w:r w:rsidRPr="00A24A28">
        <w:t xml:space="preserve">4. </w:t>
      </w:r>
      <w:r w:rsidR="00202F38" w:rsidRPr="00A24A28">
        <w:t xml:space="preserve">Implementación en </w:t>
      </w:r>
      <w:proofErr w:type="spellStart"/>
      <w:r w:rsidR="00202F38" w:rsidRPr="00A24A28">
        <w:t>Power</w:t>
      </w:r>
      <w:proofErr w:type="spellEnd"/>
      <w:r w:rsidR="00202F38" w:rsidRPr="00A24A28">
        <w:t xml:space="preserve"> BI</w:t>
      </w:r>
      <w:bookmarkEnd w:id="15"/>
    </w:p>
    <w:p w14:paraId="1773BA40" w14:textId="77777777" w:rsidR="00267917" w:rsidRPr="00A24A28" w:rsidRDefault="00267917" w:rsidP="00201BEA">
      <w:pPr>
        <w:rPr>
          <w:rFonts w:ascii="Arial" w:hAnsi="Arial" w:cs="Arial"/>
          <w:b/>
          <w:bCs/>
        </w:rPr>
      </w:pPr>
    </w:p>
    <w:p w14:paraId="2780DE9C" w14:textId="77777777" w:rsidR="00201BEA" w:rsidRPr="00201BEA" w:rsidRDefault="00201BEA" w:rsidP="006E5ABE">
      <w:pPr>
        <w:pStyle w:val="Ttulo2"/>
      </w:pPr>
      <w:bookmarkStart w:id="16" w:name="_Toc183701218"/>
      <w:r w:rsidRPr="00201BEA">
        <w:t>4.1. Fuentes</w:t>
      </w:r>
      <w:bookmarkEnd w:id="16"/>
    </w:p>
    <w:p w14:paraId="15E8C551" w14:textId="77777777" w:rsidR="00201BEA" w:rsidRPr="00201BEA" w:rsidRDefault="00201BEA" w:rsidP="00071CBC">
      <w:pPr>
        <w:spacing w:after="0"/>
        <w:rPr>
          <w:rFonts w:ascii="Arial" w:hAnsi="Arial" w:cs="Arial"/>
        </w:rPr>
      </w:pPr>
      <w:r>
        <w:t>El informe de Power BI se conecta exclusivamente a la base de datos dw-ejemplo-sql ubicada en el servidor servidor-ejemplo.database.windows.net. Esta base de datos actúa como un Data Warehouse, centralizando y optimizando los datos para el análisis.</w:t>
      </w:r>
    </w:p>
    <w:p w14:paraId="1F8C2F51" w14:textId="77777777" w:rsidR="00E6456F" w:rsidRPr="00A24A28" w:rsidRDefault="00E6456F" w:rsidP="00071CBC">
      <w:pPr>
        <w:pStyle w:val="Prrafodelista"/>
        <w:spacing w:after="0"/>
        <w:ind w:left="0"/>
        <w:rPr>
          <w:rFonts w:ascii="Arial" w:hAnsi="Arial" w:cs="Arial"/>
        </w:rPr>
      </w:pPr>
    </w:p>
    <w:p w14:paraId="7BF30417" w14:textId="77777777" w:rsidR="00E6456F" w:rsidRPr="00A24A28" w:rsidRDefault="00E6456F" w:rsidP="00E6456F">
      <w:pPr>
        <w:pStyle w:val="Prrafodelista"/>
        <w:spacing w:after="0"/>
        <w:ind w:left="0"/>
        <w:rPr>
          <w:rFonts w:ascii="Arial" w:hAnsi="Arial" w:cs="Arial"/>
          <w:b/>
          <w:bCs/>
        </w:rPr>
      </w:pPr>
    </w:p>
    <w:p w14:paraId="683F0FB5" w14:textId="77777777" w:rsidR="00182AB1" w:rsidRPr="00A24A28" w:rsidRDefault="00182AB1" w:rsidP="003D783E">
      <w:pPr>
        <w:jc w:val="center"/>
        <w:rPr>
          <w:rFonts w:ascii="Arial" w:eastAsiaTheme="majorEastAsia" w:hAnsi="Arial" w:cs="Arial"/>
          <w:spacing w:val="-10"/>
          <w:kern w:val="28"/>
        </w:rPr>
      </w:pPr>
    </w:p>
    <w:p w14:paraId="38030DD2" w14:textId="77777777" w:rsidR="00BF2CA6" w:rsidRPr="00BF2CA6" w:rsidRDefault="003F1C49" w:rsidP="00BF2CA6">
      <w:pPr>
        <w:rPr>
          <w:rFonts w:ascii="Arial" w:hAnsi="Arial" w:cs="Arial"/>
        </w:rPr>
      </w:pPr>
      <w:bookmarkStart w:id="17" w:name="_Toc183701219"/>
      <w:r w:rsidRPr="00E7298A">
        <w:rPr>
          <w:rStyle w:val="Ttulo2Car"/>
        </w:rPr>
        <w:t>4.2. Modelo</w:t>
      </w:r>
      <w:bookmarkEnd w:id="17"/>
      <w:r w:rsidR="00BF2CA6">
        <w:br/>
      </w:r>
      <w:r w:rsidR="00BF2CA6">
        <w:br/>
      </w:r>
      <w:r w:rsidR="00BF2CA6" w:rsidRPr="00BF2CA6">
        <w:rPr>
          <w:rFonts w:ascii="Arial" w:hAnsi="Arial" w:cs="Arial"/>
        </w:rPr>
        <w:t xml:space="preserve">El modelo de datos sigue un enfoque de </w:t>
      </w:r>
      <w:proofErr w:type="spellStart"/>
      <w:r w:rsidR="00BF2CA6" w:rsidRPr="00BF2CA6">
        <w:rPr>
          <w:rFonts w:ascii="Arial" w:hAnsi="Arial" w:cs="Arial"/>
        </w:rPr>
        <w:t>Star</w:t>
      </w:r>
      <w:proofErr w:type="spellEnd"/>
      <w:r w:rsidR="00BF2CA6" w:rsidRPr="00BF2CA6">
        <w:rPr>
          <w:rFonts w:ascii="Arial" w:hAnsi="Arial" w:cs="Arial"/>
        </w:rPr>
        <w:t xml:space="preserve"> </w:t>
      </w:r>
      <w:proofErr w:type="spellStart"/>
      <w:r w:rsidR="00BF2CA6" w:rsidRPr="00BF2CA6">
        <w:rPr>
          <w:rFonts w:ascii="Arial" w:hAnsi="Arial" w:cs="Arial"/>
        </w:rPr>
        <w:t>Schema</w:t>
      </w:r>
      <w:proofErr w:type="spellEnd"/>
      <w:r w:rsidR="00BF2CA6" w:rsidRPr="00BF2CA6">
        <w:rPr>
          <w:rFonts w:ascii="Arial" w:hAnsi="Arial" w:cs="Arial"/>
        </w:rPr>
        <w:t xml:space="preserve"> (esquema en estrella) para optimizar el rendimiento y la claridad analítica. La estructura se organiza en torno a una tabla de hechos, conectada a varias tablas de dimensiones que enriquecen el análisis.</w:t>
      </w:r>
    </w:p>
    <w:p w14:paraId="14949675" w14:textId="7FCD7736" w:rsidR="00267917" w:rsidRDefault="00BF2CA6" w:rsidP="00B433F1">
      <w:pPr>
        <w:rPr>
          <w:rFonts w:ascii="Arial" w:eastAsiaTheme="majorEastAsia" w:hAnsi="Arial" w:cs="Arial"/>
          <w:noProof/>
          <w:spacing w:val="-10"/>
          <w:kern w:val="28"/>
        </w:rPr>
      </w:pPr>
      <w:r>
        <w:rPr>
          <w:rFonts w:ascii="Arial" w:hAnsi="Arial" w:cs="Arial"/>
          <w:b/>
          <w:bCs/>
        </w:rPr>
        <w:br/>
      </w:r>
    </w:p>
    <w:p w14:paraId="660E0CCB" w14:textId="77777777" w:rsidR="00456E43" w:rsidRDefault="00456E43" w:rsidP="00B433F1">
      <w:pPr>
        <w:rPr>
          <w:rFonts w:ascii="Arial" w:hAnsi="Arial" w:cs="Arial"/>
          <w:b/>
          <w:bCs/>
        </w:rPr>
      </w:pPr>
    </w:p>
    <w:p w14:paraId="6429002A" w14:textId="77777777" w:rsidR="00BF2CA6" w:rsidRDefault="00BF2CA6" w:rsidP="00B433F1">
      <w:pPr>
        <w:rPr>
          <w:rFonts w:ascii="Arial" w:hAnsi="Arial" w:cs="Arial"/>
          <w:b/>
          <w:bCs/>
        </w:rPr>
      </w:pPr>
    </w:p>
    <w:p w14:paraId="609EF2E7" w14:textId="77777777" w:rsidR="00BF2CA6" w:rsidRPr="00BF2CA6" w:rsidRDefault="00BF2CA6" w:rsidP="00BF2CA6">
      <w:pPr>
        <w:rPr>
          <w:rFonts w:ascii="Arial" w:hAnsi="Arial" w:cs="Arial"/>
        </w:rPr>
      </w:pPr>
      <w:r w:rsidRPr="00BF2CA6">
        <w:rPr>
          <w:rFonts w:ascii="Arial" w:hAnsi="Arial" w:cs="Arial"/>
        </w:rPr>
        <w:lastRenderedPageBreak/>
        <w:t>Componentes del Modelo</w:t>
      </w:r>
    </w:p>
    <w:p w14:paraId="4CD968F3" w14:textId="77777777" w:rsidR="00BF2CA6" w:rsidRPr="00BF2CA6" w:rsidRDefault="00BF2CA6" w:rsidP="00BF2CA6">
      <w:pPr>
        <w:rPr>
          <w:rFonts w:ascii="Arial" w:hAnsi="Arial" w:cs="Arial"/>
        </w:rPr>
      </w:pPr>
      <w:r>
        <w:t>1. FACT_Ventas (Tabla de Hechos)</w:t>
      </w:r>
    </w:p>
    <w:p w14:paraId="4B9C14BC" w14:textId="77777777" w:rsidR="00BF2CA6" w:rsidRPr="00BF2CA6" w:rsidRDefault="00BF2CA6" w:rsidP="00BF2CA6">
      <w:pPr>
        <w:numPr>
          <w:ilvl w:val="0"/>
          <w:numId w:val="55"/>
        </w:numPr>
        <w:rPr>
          <w:rFonts w:ascii="Arial" w:hAnsi="Arial" w:cs="Arial"/>
        </w:rPr>
      </w:pPr>
      <w:r>
        <w:t>Descripción: Registra los datos transaccionales de los ventas y transacciones realizadas.</w:t>
      </w:r>
    </w:p>
    <w:p w14:paraId="3DD43DB3" w14:textId="77777777" w:rsidR="00BF2CA6" w:rsidRPr="00BF2CA6" w:rsidRDefault="00BF2CA6" w:rsidP="00BF2CA6">
      <w:pPr>
        <w:numPr>
          <w:ilvl w:val="0"/>
          <w:numId w:val="55"/>
        </w:numPr>
        <w:rPr>
          <w:rFonts w:ascii="Arial" w:hAnsi="Arial" w:cs="Arial"/>
        </w:rPr>
      </w:pPr>
      <w:r w:rsidRPr="00BF2CA6">
        <w:rPr>
          <w:rFonts w:ascii="Arial" w:hAnsi="Arial" w:cs="Arial"/>
        </w:rPr>
        <w:t>Relaciones:</w:t>
      </w:r>
    </w:p>
    <w:p w14:paraId="124FC7DC" w14:textId="77777777" w:rsidR="00BF2CA6" w:rsidRPr="00BF2CA6" w:rsidRDefault="00BF2CA6" w:rsidP="00BF2CA6">
      <w:pPr>
        <w:numPr>
          <w:ilvl w:val="1"/>
          <w:numId w:val="55"/>
        </w:numPr>
        <w:rPr>
          <w:rFonts w:ascii="Arial" w:hAnsi="Arial" w:cs="Arial"/>
        </w:rPr>
      </w:pPr>
      <w:r>
        <w:t>Relación de muchos a uno (1:N) con la tabla Dim_DIM_Comerciales.</w:t>
      </w:r>
    </w:p>
    <w:p w14:paraId="19B2EF82" w14:textId="77777777" w:rsidR="00BF2CA6" w:rsidRPr="00BF2CA6" w:rsidRDefault="00BF2CA6" w:rsidP="00BF2CA6">
      <w:pPr>
        <w:numPr>
          <w:ilvl w:val="1"/>
          <w:numId w:val="55"/>
        </w:numPr>
        <w:rPr>
          <w:rFonts w:ascii="Arial" w:hAnsi="Arial" w:cs="Arial"/>
        </w:rPr>
      </w:pPr>
      <w:r>
        <w:t>Relación de muchos a uno (1:N) con la tabla DIM_Calendario.</w:t>
      </w:r>
    </w:p>
    <w:p w14:paraId="009B04A1" w14:textId="77777777" w:rsidR="00BF2CA6" w:rsidRPr="00BF2CA6" w:rsidRDefault="00BF2CA6" w:rsidP="00BF2CA6">
      <w:pPr>
        <w:numPr>
          <w:ilvl w:val="0"/>
          <w:numId w:val="55"/>
        </w:numPr>
        <w:rPr>
          <w:rFonts w:ascii="Arial" w:hAnsi="Arial" w:cs="Arial"/>
        </w:rPr>
      </w:pPr>
      <w:r w:rsidRPr="00BF2CA6">
        <w:rPr>
          <w:rFonts w:ascii="Arial" w:hAnsi="Arial" w:cs="Arial"/>
        </w:rPr>
        <w:t>Columnas relevantes:</w:t>
      </w:r>
    </w:p>
    <w:p w14:paraId="560D4305" w14:textId="77777777" w:rsidR="00BF2CA6" w:rsidRPr="00BF2CA6" w:rsidRDefault="00BF2CA6" w:rsidP="00BF2CA6">
      <w:pPr>
        <w:numPr>
          <w:ilvl w:val="1"/>
          <w:numId w:val="55"/>
        </w:numPr>
        <w:rPr>
          <w:rFonts w:ascii="Arial" w:hAnsi="Arial" w:cs="Arial"/>
        </w:rPr>
      </w:pPr>
      <w:proofErr w:type="spellStart"/>
      <w:r w:rsidRPr="00BF2CA6">
        <w:rPr>
          <w:rFonts w:ascii="Arial" w:hAnsi="Arial" w:cs="Arial"/>
        </w:rPr>
        <w:t>ReservaID</w:t>
      </w:r>
      <w:proofErr w:type="spellEnd"/>
      <w:r w:rsidRPr="00BF2CA6">
        <w:rPr>
          <w:rFonts w:ascii="Arial" w:hAnsi="Arial" w:cs="Arial"/>
        </w:rPr>
        <w:t>: Identificador único de cada reserva.</w:t>
      </w:r>
    </w:p>
    <w:p w14:paraId="55D0E8F0" w14:textId="77777777" w:rsidR="00BF2CA6" w:rsidRPr="00BF2CA6" w:rsidRDefault="00BF2CA6" w:rsidP="00BF2CA6">
      <w:pPr>
        <w:numPr>
          <w:ilvl w:val="1"/>
          <w:numId w:val="55"/>
        </w:numPr>
        <w:rPr>
          <w:rFonts w:ascii="Arial" w:hAnsi="Arial" w:cs="Arial"/>
        </w:rPr>
      </w:pPr>
      <w:r>
        <w:t>Horas: Total de horas asignadas a cada producto.</w:t>
      </w:r>
    </w:p>
    <w:p w14:paraId="4A85277D" w14:textId="77777777" w:rsidR="00BF2CA6" w:rsidRPr="00BF2CA6" w:rsidRDefault="00BF2CA6" w:rsidP="00BF2CA6">
      <w:pPr>
        <w:numPr>
          <w:ilvl w:val="1"/>
          <w:numId w:val="55"/>
        </w:numPr>
        <w:rPr>
          <w:rFonts w:ascii="Arial" w:hAnsi="Arial" w:cs="Arial"/>
        </w:rPr>
      </w:pPr>
      <w:r>
        <w:t>Comercial: Asociación del producto con un comercial.</w:t>
      </w:r>
    </w:p>
    <w:p w14:paraId="7148BA41" w14:textId="77777777" w:rsidR="00BF2CA6" w:rsidRPr="00BF2CA6" w:rsidRDefault="00BF2CA6" w:rsidP="00BF2CA6">
      <w:pPr>
        <w:numPr>
          <w:ilvl w:val="1"/>
          <w:numId w:val="55"/>
        </w:numPr>
        <w:rPr>
          <w:rFonts w:ascii="Arial" w:hAnsi="Arial" w:cs="Arial"/>
        </w:rPr>
      </w:pPr>
      <w:r>
        <w:t>Zones: Región o área donde se realiza el producto.</w:t>
      </w:r>
    </w:p>
    <w:p w14:paraId="0E1E3345" w14:textId="77777777" w:rsidR="00BF2CA6" w:rsidRPr="00BF2CA6" w:rsidRDefault="00BF2CA6" w:rsidP="00BF2CA6">
      <w:pPr>
        <w:rPr>
          <w:rFonts w:ascii="Arial" w:hAnsi="Arial" w:cs="Arial"/>
        </w:rPr>
      </w:pPr>
      <w:r>
        <w:t>2. Dim_DIM_Comerciales (Tabla de Dimensión)</w:t>
      </w:r>
    </w:p>
    <w:p w14:paraId="37A1A805" w14:textId="77777777" w:rsidR="00BF2CA6" w:rsidRPr="00BF2CA6" w:rsidRDefault="00BF2CA6" w:rsidP="00BF2CA6">
      <w:pPr>
        <w:numPr>
          <w:ilvl w:val="0"/>
          <w:numId w:val="56"/>
        </w:numPr>
        <w:rPr>
          <w:rFonts w:ascii="Arial" w:hAnsi="Arial" w:cs="Arial"/>
        </w:rPr>
      </w:pPr>
      <w:r>
        <w:t>Descripción: Almacena información detallada sobre los comerciales.</w:t>
      </w:r>
    </w:p>
    <w:p w14:paraId="4FB7AC5F" w14:textId="77777777" w:rsidR="00BF2CA6" w:rsidRPr="00BF2CA6" w:rsidRDefault="00BF2CA6" w:rsidP="00BF2CA6">
      <w:pPr>
        <w:numPr>
          <w:ilvl w:val="0"/>
          <w:numId w:val="56"/>
        </w:numPr>
        <w:rPr>
          <w:rFonts w:ascii="Arial" w:hAnsi="Arial" w:cs="Arial"/>
        </w:rPr>
      </w:pPr>
      <w:r w:rsidRPr="00BF2CA6">
        <w:rPr>
          <w:rFonts w:ascii="Arial" w:hAnsi="Arial" w:cs="Arial"/>
        </w:rPr>
        <w:t>Relaciones:</w:t>
      </w:r>
    </w:p>
    <w:p w14:paraId="545C8935" w14:textId="77777777" w:rsidR="00BF2CA6" w:rsidRPr="00BF2CA6" w:rsidRDefault="00BF2CA6" w:rsidP="00BF2CA6">
      <w:pPr>
        <w:numPr>
          <w:ilvl w:val="1"/>
          <w:numId w:val="56"/>
        </w:numPr>
        <w:rPr>
          <w:rFonts w:ascii="Arial" w:hAnsi="Arial" w:cs="Arial"/>
        </w:rPr>
      </w:pPr>
      <w:r>
        <w:t>Relación de uno a muchos (1:N) con la tabla de hechos FACT_Ventas.</w:t>
      </w:r>
    </w:p>
    <w:p w14:paraId="7D08A824" w14:textId="77777777" w:rsidR="00BF2CA6" w:rsidRPr="00BF2CA6" w:rsidRDefault="00BF2CA6" w:rsidP="00BF2CA6">
      <w:pPr>
        <w:numPr>
          <w:ilvl w:val="0"/>
          <w:numId w:val="56"/>
        </w:numPr>
        <w:rPr>
          <w:rFonts w:ascii="Arial" w:hAnsi="Arial" w:cs="Arial"/>
        </w:rPr>
      </w:pPr>
      <w:r w:rsidRPr="00BF2CA6">
        <w:rPr>
          <w:rFonts w:ascii="Arial" w:hAnsi="Arial" w:cs="Arial"/>
        </w:rPr>
        <w:t>Columnas relevantes:</w:t>
      </w:r>
    </w:p>
    <w:p w14:paraId="502770E0" w14:textId="77777777" w:rsidR="00BF2CA6" w:rsidRPr="00BF2CA6" w:rsidRDefault="00BF2CA6" w:rsidP="00BF2CA6">
      <w:pPr>
        <w:numPr>
          <w:ilvl w:val="1"/>
          <w:numId w:val="56"/>
        </w:numPr>
        <w:rPr>
          <w:rFonts w:ascii="Arial" w:hAnsi="Arial" w:cs="Arial"/>
        </w:rPr>
      </w:pPr>
      <w:r>
        <w:t>Comercial: Nombre del comercial.</w:t>
      </w:r>
    </w:p>
    <w:p w14:paraId="14222EB3" w14:textId="77777777" w:rsidR="00BF2CA6" w:rsidRPr="00BF2CA6" w:rsidRDefault="00BF2CA6" w:rsidP="00BF2CA6">
      <w:pPr>
        <w:numPr>
          <w:ilvl w:val="1"/>
          <w:numId w:val="56"/>
        </w:numPr>
        <w:rPr>
          <w:rFonts w:ascii="Arial" w:hAnsi="Arial" w:cs="Arial"/>
        </w:rPr>
      </w:pPr>
      <w:r w:rsidRPr="00BF2CA6">
        <w:rPr>
          <w:rFonts w:ascii="Arial" w:hAnsi="Arial" w:cs="Arial"/>
        </w:rPr>
        <w:t>Color: Código visual para gráficos y tablas.</w:t>
      </w:r>
    </w:p>
    <w:p w14:paraId="7E663D06" w14:textId="77777777" w:rsidR="00BF2CA6" w:rsidRPr="00BF2CA6" w:rsidRDefault="00BF2CA6" w:rsidP="00BF2CA6">
      <w:pPr>
        <w:rPr>
          <w:rFonts w:ascii="Arial" w:hAnsi="Arial" w:cs="Arial"/>
        </w:rPr>
      </w:pPr>
      <w:r>
        <w:t>3. DIM_Calendario (Tabla de Dimensión de Tiempo)</w:t>
      </w:r>
    </w:p>
    <w:p w14:paraId="334011A2" w14:textId="77777777" w:rsidR="00BF2CA6" w:rsidRPr="00BF2CA6" w:rsidRDefault="00BF2CA6" w:rsidP="00BF2CA6">
      <w:pPr>
        <w:numPr>
          <w:ilvl w:val="0"/>
          <w:numId w:val="57"/>
        </w:numPr>
        <w:rPr>
          <w:rFonts w:ascii="Arial" w:hAnsi="Arial" w:cs="Arial"/>
        </w:rPr>
      </w:pPr>
      <w:r w:rsidRPr="00BF2CA6">
        <w:rPr>
          <w:rFonts w:ascii="Arial" w:hAnsi="Arial" w:cs="Arial"/>
        </w:rPr>
        <w:t>Descripción: Contiene fechas relevantes para análisis temporal.</w:t>
      </w:r>
    </w:p>
    <w:p w14:paraId="3BF13078" w14:textId="77777777" w:rsidR="00BF2CA6" w:rsidRPr="00BF2CA6" w:rsidRDefault="00BF2CA6" w:rsidP="00BF2CA6">
      <w:pPr>
        <w:numPr>
          <w:ilvl w:val="0"/>
          <w:numId w:val="57"/>
        </w:numPr>
        <w:rPr>
          <w:rFonts w:ascii="Arial" w:hAnsi="Arial" w:cs="Arial"/>
        </w:rPr>
      </w:pPr>
      <w:r w:rsidRPr="00BF2CA6">
        <w:rPr>
          <w:rFonts w:ascii="Arial" w:hAnsi="Arial" w:cs="Arial"/>
        </w:rPr>
        <w:t>Relaciones:</w:t>
      </w:r>
    </w:p>
    <w:p w14:paraId="2EDD4369" w14:textId="77777777" w:rsidR="00BF2CA6" w:rsidRPr="00BF2CA6" w:rsidRDefault="00BF2CA6" w:rsidP="00BF2CA6">
      <w:pPr>
        <w:numPr>
          <w:ilvl w:val="1"/>
          <w:numId w:val="57"/>
        </w:numPr>
        <w:rPr>
          <w:rFonts w:ascii="Arial" w:hAnsi="Arial" w:cs="Arial"/>
        </w:rPr>
      </w:pPr>
      <w:r>
        <w:t>Relación de uno a muchos (1:N) con la tabla de hechos FACT_Ventas.</w:t>
      </w:r>
    </w:p>
    <w:p w14:paraId="796FE87C" w14:textId="77777777" w:rsidR="00BF2CA6" w:rsidRPr="00BF2CA6" w:rsidRDefault="00BF2CA6" w:rsidP="00BF2CA6">
      <w:pPr>
        <w:numPr>
          <w:ilvl w:val="0"/>
          <w:numId w:val="57"/>
        </w:numPr>
        <w:rPr>
          <w:rFonts w:ascii="Arial" w:hAnsi="Arial" w:cs="Arial"/>
        </w:rPr>
      </w:pPr>
      <w:r w:rsidRPr="00BF2CA6">
        <w:rPr>
          <w:rFonts w:ascii="Arial" w:hAnsi="Arial" w:cs="Arial"/>
        </w:rPr>
        <w:t>Columnas relevantes:</w:t>
      </w:r>
    </w:p>
    <w:p w14:paraId="5536D8FA" w14:textId="77777777" w:rsidR="00BF2CA6" w:rsidRPr="00BF2CA6" w:rsidRDefault="00BF2CA6" w:rsidP="00BF2CA6">
      <w:pPr>
        <w:numPr>
          <w:ilvl w:val="1"/>
          <w:numId w:val="57"/>
        </w:numPr>
        <w:rPr>
          <w:rFonts w:ascii="Arial" w:hAnsi="Arial" w:cs="Arial"/>
        </w:rPr>
      </w:pPr>
      <w:r w:rsidRPr="00BF2CA6">
        <w:rPr>
          <w:rFonts w:ascii="Arial" w:hAnsi="Arial" w:cs="Arial"/>
        </w:rPr>
        <w:t>Date: Fecha específica.</w:t>
      </w:r>
    </w:p>
    <w:p w14:paraId="342ED972" w14:textId="77777777" w:rsidR="00BF2CA6" w:rsidRPr="00BF2CA6" w:rsidRDefault="00BF2CA6" w:rsidP="00BF2CA6">
      <w:pPr>
        <w:numPr>
          <w:ilvl w:val="1"/>
          <w:numId w:val="57"/>
        </w:numPr>
        <w:rPr>
          <w:rFonts w:ascii="Arial" w:hAnsi="Arial" w:cs="Arial"/>
        </w:rPr>
      </w:pPr>
      <w:r w:rsidRPr="00BF2CA6">
        <w:rPr>
          <w:rFonts w:ascii="Arial" w:hAnsi="Arial" w:cs="Arial"/>
        </w:rPr>
        <w:t>Día-mes: Segmentación para reportes y análisis.</w:t>
      </w:r>
    </w:p>
    <w:p w14:paraId="0458B01A" w14:textId="77777777" w:rsidR="00BF2CA6" w:rsidRPr="00BF2CA6" w:rsidRDefault="00BF2CA6" w:rsidP="00BF2CA6">
      <w:pPr>
        <w:rPr>
          <w:rFonts w:ascii="Arial" w:hAnsi="Arial" w:cs="Arial"/>
        </w:rPr>
      </w:pPr>
      <w:r>
        <w:t>4. Medidas (Tabla de Medidas)</w:t>
      </w:r>
    </w:p>
    <w:p w14:paraId="59688613" w14:textId="77777777" w:rsidR="00BF2CA6" w:rsidRPr="00BF2CA6" w:rsidRDefault="00BF2CA6" w:rsidP="00BF2CA6">
      <w:pPr>
        <w:numPr>
          <w:ilvl w:val="0"/>
          <w:numId w:val="58"/>
        </w:numPr>
        <w:rPr>
          <w:rFonts w:ascii="Arial" w:hAnsi="Arial" w:cs="Arial"/>
        </w:rPr>
      </w:pPr>
      <w:r w:rsidRPr="00BF2CA6">
        <w:rPr>
          <w:rFonts w:ascii="Arial" w:hAnsi="Arial" w:cs="Arial"/>
        </w:rPr>
        <w:t>Descripción: Centraliza todas las medidas creadas mediante DAX.</w:t>
      </w:r>
    </w:p>
    <w:p w14:paraId="19EC5C53" w14:textId="77777777" w:rsidR="00BF2CA6" w:rsidRPr="00BF2CA6" w:rsidRDefault="00BF2CA6" w:rsidP="00BF2CA6">
      <w:pPr>
        <w:numPr>
          <w:ilvl w:val="0"/>
          <w:numId w:val="58"/>
        </w:numPr>
        <w:rPr>
          <w:rFonts w:ascii="Arial" w:hAnsi="Arial" w:cs="Arial"/>
        </w:rPr>
      </w:pPr>
      <w:r w:rsidRPr="00BF2CA6">
        <w:rPr>
          <w:rFonts w:ascii="Arial" w:hAnsi="Arial" w:cs="Arial"/>
        </w:rPr>
        <w:lastRenderedPageBreak/>
        <w:t>Columnas relevantes:</w:t>
      </w:r>
    </w:p>
    <w:p w14:paraId="1B9E9254" w14:textId="77777777" w:rsidR="00BF2CA6" w:rsidRPr="00BF2CA6" w:rsidRDefault="00BF2CA6" w:rsidP="00BF2CA6">
      <w:pPr>
        <w:numPr>
          <w:ilvl w:val="1"/>
          <w:numId w:val="58"/>
        </w:numPr>
        <w:rPr>
          <w:rFonts w:ascii="Arial" w:hAnsi="Arial" w:cs="Arial"/>
        </w:rPr>
      </w:pPr>
      <w:r w:rsidRPr="00BF2CA6">
        <w:rPr>
          <w:rFonts w:ascii="Arial" w:hAnsi="Arial" w:cs="Arial"/>
        </w:rPr>
        <w:t>Filtros aplicados: Campo auxiliar para la implementación de filtros dinámicos.</w:t>
      </w:r>
    </w:p>
    <w:p w14:paraId="2D606081" w14:textId="2E04810F" w:rsidR="00BF2CA6" w:rsidRPr="00BF2CA6" w:rsidRDefault="00BF2CA6" w:rsidP="00BF2CA6">
      <w:pPr>
        <w:rPr>
          <w:rFonts w:ascii="Arial" w:hAnsi="Arial" w:cs="Arial"/>
        </w:rPr>
      </w:pPr>
    </w:p>
    <w:p w14:paraId="65631359" w14:textId="77777777" w:rsidR="00BF2CA6" w:rsidRPr="00BF2CA6" w:rsidRDefault="00BF2CA6" w:rsidP="00BF2CA6">
      <w:pPr>
        <w:rPr>
          <w:rFonts w:ascii="Arial" w:hAnsi="Arial" w:cs="Arial"/>
        </w:rPr>
      </w:pPr>
      <w:r w:rsidRPr="00BF2CA6">
        <w:rPr>
          <w:rFonts w:ascii="Arial" w:hAnsi="Arial" w:cs="Arial"/>
        </w:rPr>
        <w:t>Optimización del Modelo</w:t>
      </w:r>
    </w:p>
    <w:p w14:paraId="24EA190C" w14:textId="77777777" w:rsidR="00BF2CA6" w:rsidRPr="00BF2CA6" w:rsidRDefault="00BF2CA6" w:rsidP="00BF2CA6">
      <w:pPr>
        <w:numPr>
          <w:ilvl w:val="0"/>
          <w:numId w:val="59"/>
        </w:numPr>
        <w:rPr>
          <w:rFonts w:ascii="Arial" w:hAnsi="Arial" w:cs="Arial"/>
        </w:rPr>
      </w:pPr>
      <w:r w:rsidRPr="00BF2CA6">
        <w:rPr>
          <w:rFonts w:ascii="Arial" w:hAnsi="Arial" w:cs="Arial"/>
        </w:rPr>
        <w:t>Relaciones Claras:</w:t>
      </w:r>
    </w:p>
    <w:p w14:paraId="43CFA16C" w14:textId="77777777" w:rsidR="00BF2CA6" w:rsidRPr="00BF2CA6" w:rsidRDefault="00BF2CA6" w:rsidP="00BF2CA6">
      <w:pPr>
        <w:numPr>
          <w:ilvl w:val="1"/>
          <w:numId w:val="59"/>
        </w:numPr>
        <w:rPr>
          <w:rFonts w:ascii="Arial" w:hAnsi="Arial" w:cs="Arial"/>
        </w:rPr>
      </w:pPr>
      <w:r>
        <w:t>Las relaciones están definidas utilizando claves principales como ReservaID, Comercial y Date para asegurar consistencia y buen rendimiento.</w:t>
      </w:r>
    </w:p>
    <w:p w14:paraId="0F7091B1" w14:textId="77777777" w:rsidR="00BF2CA6" w:rsidRPr="00BF2CA6" w:rsidRDefault="00BF2CA6" w:rsidP="00BF2CA6">
      <w:pPr>
        <w:numPr>
          <w:ilvl w:val="0"/>
          <w:numId w:val="59"/>
        </w:numPr>
        <w:rPr>
          <w:rFonts w:ascii="Arial" w:hAnsi="Arial" w:cs="Arial"/>
        </w:rPr>
      </w:pPr>
      <w:r w:rsidRPr="00BF2CA6">
        <w:rPr>
          <w:rFonts w:ascii="Arial" w:hAnsi="Arial" w:cs="Arial"/>
        </w:rPr>
        <w:t>Medidas DAX:</w:t>
      </w:r>
    </w:p>
    <w:p w14:paraId="6C91E487" w14:textId="77777777" w:rsidR="00BF2CA6" w:rsidRDefault="00BF2CA6" w:rsidP="00BF2CA6">
      <w:pPr>
        <w:numPr>
          <w:ilvl w:val="1"/>
          <w:numId w:val="59"/>
        </w:numPr>
        <w:rPr>
          <w:rFonts w:ascii="Arial" w:hAnsi="Arial" w:cs="Arial"/>
        </w:rPr>
      </w:pPr>
      <w:r w:rsidRPr="00BF2CA6">
        <w:rPr>
          <w:rFonts w:ascii="Arial" w:hAnsi="Arial" w:cs="Arial"/>
        </w:rPr>
        <w:t>Se prefieren medidas DAX sobre columnas calculadas, lo que reduce el tamaño del modelo y simplifica su mantenimiento.</w:t>
      </w:r>
    </w:p>
    <w:p w14:paraId="33F8F5D8" w14:textId="77777777" w:rsidR="00BF2CA6" w:rsidRPr="00BF2CA6" w:rsidRDefault="00BF2CA6" w:rsidP="00BF2CA6">
      <w:pPr>
        <w:numPr>
          <w:ilvl w:val="0"/>
          <w:numId w:val="59"/>
        </w:numPr>
        <w:rPr>
          <w:rFonts w:ascii="Arial" w:hAnsi="Arial" w:cs="Arial"/>
        </w:rPr>
      </w:pPr>
      <w:r w:rsidRPr="00BF2CA6">
        <w:rPr>
          <w:rFonts w:ascii="Arial" w:hAnsi="Arial" w:cs="Arial"/>
        </w:rPr>
        <w:t>Categorías y Segmentación:</w:t>
      </w:r>
    </w:p>
    <w:p w14:paraId="70FC4166" w14:textId="77777777" w:rsidR="00BF2CA6" w:rsidRPr="00BF2CA6" w:rsidRDefault="00BF2CA6" w:rsidP="00BF2CA6">
      <w:pPr>
        <w:numPr>
          <w:ilvl w:val="1"/>
          <w:numId w:val="59"/>
        </w:numPr>
        <w:rPr>
          <w:rFonts w:ascii="Arial" w:hAnsi="Arial" w:cs="Arial"/>
        </w:rPr>
      </w:pPr>
      <w:r w:rsidRPr="00BF2CA6">
        <w:rPr>
          <w:rFonts w:ascii="Arial" w:hAnsi="Arial" w:cs="Arial"/>
        </w:rPr>
        <w:t>Las tablas de dimensiones están diseñadas para facilitar la categorización y mejorar la creación de visualizaciones interactivas.</w:t>
      </w:r>
    </w:p>
    <w:p w14:paraId="1865CF68" w14:textId="77777777" w:rsidR="00BF2CA6" w:rsidRPr="00BF2CA6" w:rsidRDefault="00BF2CA6" w:rsidP="00BF2CA6">
      <w:pPr>
        <w:rPr>
          <w:rFonts w:ascii="Arial" w:hAnsi="Arial" w:cs="Arial"/>
        </w:rPr>
      </w:pPr>
      <w:r w:rsidRPr="00BF2CA6">
        <w:rPr>
          <w:rFonts w:ascii="Arial" w:hAnsi="Arial" w:cs="Arial"/>
        </w:rPr>
        <w:t>Este diseño garantiza un modelo escalable y eficiente, adecuado para análisis profundos e intuitivos en entornos de visualización de datos.</w:t>
      </w:r>
    </w:p>
    <w:p w14:paraId="6AF3ABBE" w14:textId="77777777" w:rsidR="00E424C0" w:rsidRPr="00A24A28" w:rsidRDefault="00E424C0" w:rsidP="003D783E">
      <w:pPr>
        <w:jc w:val="center"/>
        <w:rPr>
          <w:rFonts w:ascii="Arial" w:eastAsiaTheme="majorEastAsia" w:hAnsi="Arial" w:cs="Arial"/>
          <w:spacing w:val="-10"/>
          <w:kern w:val="28"/>
        </w:rPr>
      </w:pPr>
    </w:p>
    <w:p w14:paraId="42487B61" w14:textId="0A20FFD2" w:rsidR="00B90F38" w:rsidRDefault="00D63AFD" w:rsidP="006E5ABE">
      <w:pPr>
        <w:pStyle w:val="Ttulo2"/>
      </w:pPr>
      <w:bookmarkStart w:id="18" w:name="_Toc183701220"/>
      <w:r w:rsidRPr="00A24A28">
        <w:t xml:space="preserve">4.3. </w:t>
      </w:r>
      <w:proofErr w:type="spellStart"/>
      <w:r w:rsidRPr="00A24A28">
        <w:t>Dashboard</w:t>
      </w:r>
      <w:bookmarkEnd w:id="18"/>
      <w:proofErr w:type="spellEnd"/>
    </w:p>
    <w:p w14:paraId="5F3AE595" w14:textId="77777777" w:rsidR="001D6ABF" w:rsidRPr="001D6ABF" w:rsidRDefault="001D6ABF" w:rsidP="001D6ABF">
      <w:pPr>
        <w:rPr>
          <w:rFonts w:ascii="Arial" w:hAnsi="Arial" w:cs="Arial"/>
        </w:rPr>
      </w:pPr>
    </w:p>
    <w:p w14:paraId="5DB85CE2" w14:textId="77777777" w:rsidR="001D6ABF" w:rsidRPr="001D6ABF" w:rsidRDefault="001D6ABF" w:rsidP="001D6ABF">
      <w:pPr>
        <w:rPr>
          <w:rFonts w:ascii="Arial" w:hAnsi="Arial" w:cs="Arial"/>
        </w:rPr>
      </w:pPr>
      <w:r>
        <w:t>El informe de Power BI está estructurado en tres páginas principales, cada una enfocada en un aspecto específico del análisis de los ventas y transacciones. A continuación, se detalla la funcionalidad de cada sección:</w:t>
      </w:r>
    </w:p>
    <w:p w14:paraId="04D02512" w14:textId="1BC09CE6" w:rsidR="001D6ABF" w:rsidRPr="001D6ABF" w:rsidRDefault="001D6ABF" w:rsidP="001D6ABF">
      <w:pPr>
        <w:rPr>
          <w:rFonts w:ascii="Arial" w:hAnsi="Arial" w:cs="Arial"/>
        </w:rPr>
      </w:pPr>
    </w:p>
    <w:p w14:paraId="402AC448" w14:textId="77777777" w:rsidR="001D6ABF" w:rsidRPr="001D6ABF" w:rsidRDefault="001D6ABF" w:rsidP="001D6ABF">
      <w:pPr>
        <w:rPr>
          <w:rFonts w:ascii="Arial" w:hAnsi="Arial" w:cs="Arial"/>
        </w:rPr>
      </w:pPr>
      <w:r>
        <w:t>1. Informe de Ventas Diarioo</w:t>
      </w:r>
    </w:p>
    <w:p w14:paraId="43B8E675" w14:textId="0A680492" w:rsidR="001D6ABF" w:rsidRPr="001D6ABF" w:rsidRDefault="001D6ABF" w:rsidP="001D6ABF">
      <w:pPr>
        <w:rPr>
          <w:rFonts w:ascii="Arial" w:hAnsi="Arial" w:cs="Arial"/>
        </w:rPr>
      </w:pPr>
      <w:r>
        <w:t>Objetivo: Proporcionar una vista detallada del estado de actividad comercial de los regiones y ventas por horas en un día seleccionado.</w:t>
      </w:r>
    </w:p>
    <w:p w14:paraId="276DEA5A" w14:textId="77777777" w:rsidR="001D6ABF" w:rsidRPr="001D6ABF" w:rsidRDefault="001D6ABF" w:rsidP="00F30066">
      <w:pPr>
        <w:rPr>
          <w:rFonts w:ascii="Arial" w:hAnsi="Arial" w:cs="Arial"/>
        </w:rPr>
      </w:pPr>
      <w:r w:rsidRPr="001D6ABF">
        <w:rPr>
          <w:rFonts w:ascii="Arial" w:hAnsi="Arial" w:cs="Arial"/>
        </w:rPr>
        <w:t>Elementos Clave:</w:t>
      </w:r>
    </w:p>
    <w:p w14:paraId="66A2129B" w14:textId="77777777" w:rsidR="00F30066" w:rsidRDefault="00F30066" w:rsidP="00F30066">
      <w:pPr>
        <w:numPr>
          <w:ilvl w:val="0"/>
          <w:numId w:val="60"/>
        </w:numPr>
        <w:rPr>
          <w:rFonts w:ascii="Arial" w:hAnsi="Arial" w:cs="Arial"/>
        </w:rPr>
      </w:pPr>
      <w:r>
        <w:t>Codificación por colores para distinguir entre tipos de comerciales.</w:t>
      </w:r>
    </w:p>
    <w:p w14:paraId="59D54479" w14:textId="237670E6" w:rsidR="00F30066" w:rsidRPr="00F30066" w:rsidRDefault="00F30066" w:rsidP="00F30066">
      <w:pPr>
        <w:numPr>
          <w:ilvl w:val="0"/>
          <w:numId w:val="60"/>
        </w:numPr>
        <w:rPr>
          <w:rFonts w:ascii="Arial" w:hAnsi="Arial" w:cs="Arial"/>
        </w:rPr>
      </w:pPr>
      <w:r>
        <w:t>Regións: Representación horaria para cada región, donde las celdas reflejan el nivel de actividad mostrando los comerciales y los ventas que se están ejecutando según las horas. Con un Tooltip podemos ver que campañas son los que se están montando y en que etapa están.</w:t>
      </w:r>
    </w:p>
    <w:p w14:paraId="093E22B8" w14:textId="77777777" w:rsidR="001D6ABF" w:rsidRPr="001D6ABF" w:rsidRDefault="001D6ABF" w:rsidP="001D6ABF">
      <w:pPr>
        <w:numPr>
          <w:ilvl w:val="0"/>
          <w:numId w:val="60"/>
        </w:numPr>
        <w:rPr>
          <w:rFonts w:ascii="Arial" w:hAnsi="Arial" w:cs="Arial"/>
        </w:rPr>
      </w:pPr>
      <w:r w:rsidRPr="001D6ABF">
        <w:rPr>
          <w:rFonts w:ascii="Arial" w:hAnsi="Arial" w:cs="Arial"/>
        </w:rPr>
        <w:lastRenderedPageBreak/>
        <w:t>Filtros Interactivos:</w:t>
      </w:r>
    </w:p>
    <w:p w14:paraId="2FC69D19" w14:textId="77777777" w:rsidR="001D6ABF" w:rsidRDefault="001D6ABF" w:rsidP="001D6ABF">
      <w:pPr>
        <w:numPr>
          <w:ilvl w:val="1"/>
          <w:numId w:val="60"/>
        </w:numPr>
        <w:rPr>
          <w:rFonts w:ascii="Arial" w:hAnsi="Arial" w:cs="Arial"/>
        </w:rPr>
      </w:pPr>
      <w:r w:rsidRPr="001D6ABF">
        <w:rPr>
          <w:rFonts w:ascii="Arial" w:hAnsi="Arial" w:cs="Arial"/>
        </w:rPr>
        <w:t>Fecha: Selección de un día específico.</w:t>
      </w:r>
    </w:p>
    <w:p w14:paraId="3A6C6B65" w14:textId="73F4B256" w:rsidR="00D773B3" w:rsidRDefault="00D773B3" w:rsidP="001D6ABF">
      <w:pPr>
        <w:numPr>
          <w:ilvl w:val="1"/>
          <w:numId w:val="60"/>
        </w:numPr>
        <w:rPr>
          <w:rFonts w:ascii="Arial" w:hAnsi="Arial" w:cs="Arial"/>
        </w:rPr>
      </w:pPr>
      <w:r>
        <w:t>Campaña: Nombre del campaña que requiere ventas</w:t>
      </w:r>
    </w:p>
    <w:p w14:paraId="47E16CDA" w14:textId="14214139" w:rsidR="00D773B3" w:rsidRPr="001D6ABF" w:rsidRDefault="00D773B3" w:rsidP="001D6ABF">
      <w:pPr>
        <w:numPr>
          <w:ilvl w:val="1"/>
          <w:numId w:val="60"/>
        </w:numPr>
        <w:rPr>
          <w:rFonts w:ascii="Arial" w:hAnsi="Arial" w:cs="Arial"/>
        </w:rPr>
      </w:pPr>
      <w:r>
        <w:t>Comercial: Comercial del producto que se está ejecutando</w:t>
      </w:r>
    </w:p>
    <w:p w14:paraId="7185A105" w14:textId="602A53B8" w:rsidR="001D6ABF" w:rsidRDefault="001D6ABF" w:rsidP="001D6ABF">
      <w:pPr>
        <w:numPr>
          <w:ilvl w:val="1"/>
          <w:numId w:val="60"/>
        </w:numPr>
        <w:rPr>
          <w:rFonts w:ascii="Arial" w:hAnsi="Arial" w:cs="Arial"/>
          <w:lang w:val="pt-PT"/>
        </w:rPr>
      </w:pPr>
      <w:r>
        <w:t>Regións: Permite ajustar la vista a regións específicas.</w:t>
      </w:r>
    </w:p>
    <w:p w14:paraId="268010D3" w14:textId="79A311E2" w:rsidR="00EC05FD" w:rsidRDefault="00EC05FD" w:rsidP="001D6ABF">
      <w:pPr>
        <w:numPr>
          <w:ilvl w:val="1"/>
          <w:numId w:val="60"/>
        </w:numPr>
        <w:rPr>
          <w:rFonts w:ascii="Arial" w:hAnsi="Arial" w:cs="Arial"/>
        </w:rPr>
      </w:pPr>
      <w:r>
        <w:t>Etapa: Momento en el que se encuentra el campaña y que producto requiere.</w:t>
      </w:r>
    </w:p>
    <w:p w14:paraId="006126DA" w14:textId="26816BAD" w:rsidR="001812B7" w:rsidRPr="001D6ABF" w:rsidRDefault="001812B7" w:rsidP="001D6ABF">
      <w:pPr>
        <w:numPr>
          <w:ilvl w:val="1"/>
          <w:numId w:val="60"/>
        </w:numPr>
        <w:rPr>
          <w:rFonts w:ascii="Arial" w:hAnsi="Arial" w:cs="Arial"/>
        </w:rPr>
      </w:pPr>
      <w:r>
        <w:t>Tipo de producto: Origen de los datos según el producto de reserva.</w:t>
      </w:r>
    </w:p>
    <w:p w14:paraId="2E7F2DF6" w14:textId="77777777" w:rsidR="001D6ABF" w:rsidRDefault="001D6ABF" w:rsidP="001D6ABF">
      <w:pPr>
        <w:numPr>
          <w:ilvl w:val="1"/>
          <w:numId w:val="60"/>
        </w:numPr>
        <w:rPr>
          <w:rFonts w:ascii="Arial" w:hAnsi="Arial" w:cs="Arial"/>
        </w:rPr>
      </w:pPr>
      <w:r>
        <w:t>Ventas: Segmentación por categoría de producto.</w:t>
      </w:r>
    </w:p>
    <w:p w14:paraId="5700D3E4" w14:textId="77777777" w:rsidR="00F30066" w:rsidRDefault="00F30066" w:rsidP="00F30066">
      <w:pPr>
        <w:ind w:left="1008"/>
        <w:rPr>
          <w:rFonts w:ascii="Arial" w:hAnsi="Arial" w:cs="Arial"/>
        </w:rPr>
      </w:pPr>
    </w:p>
    <w:p w14:paraId="0B678D62" w14:textId="77777777" w:rsidR="00BD3F67" w:rsidRPr="001D6ABF" w:rsidRDefault="00BD3F67" w:rsidP="00F30066">
      <w:pPr>
        <w:ind w:left="1008"/>
        <w:rPr>
          <w:rFonts w:ascii="Arial" w:hAnsi="Arial" w:cs="Arial"/>
        </w:rPr>
      </w:pPr>
    </w:p>
    <w:p w14:paraId="6012F4A2" w14:textId="77777777" w:rsidR="001D6ABF" w:rsidRPr="001D6ABF" w:rsidRDefault="001D6ABF" w:rsidP="001D6ABF">
      <w:pPr>
        <w:rPr>
          <w:rFonts w:ascii="Arial" w:hAnsi="Arial" w:cs="Arial"/>
        </w:rPr>
      </w:pPr>
      <w:r w:rsidRPr="001D6ABF">
        <w:rPr>
          <w:rFonts w:ascii="Arial" w:hAnsi="Arial" w:cs="Arial"/>
        </w:rPr>
        <w:t>Usabilidad:</w:t>
      </w:r>
    </w:p>
    <w:p w14:paraId="523FC284" w14:textId="77777777" w:rsidR="001D6ABF" w:rsidRDefault="001D6ABF" w:rsidP="001D6ABF">
      <w:pPr>
        <w:numPr>
          <w:ilvl w:val="0"/>
          <w:numId w:val="61"/>
        </w:numPr>
        <w:rPr>
          <w:rFonts w:ascii="Arial" w:hAnsi="Arial" w:cs="Arial"/>
        </w:rPr>
      </w:pPr>
      <w:r>
        <w:t>Navegación sencilla entre regións para comparar niveles de actividad.</w:t>
      </w:r>
    </w:p>
    <w:p w14:paraId="5219846F" w14:textId="4007AFB3" w:rsidR="00F30066" w:rsidRPr="001D6ABF" w:rsidRDefault="00F30066" w:rsidP="001D6ABF">
      <w:pPr>
        <w:numPr>
          <w:ilvl w:val="0"/>
          <w:numId w:val="61"/>
        </w:numPr>
        <w:rPr>
          <w:rFonts w:ascii="Arial" w:hAnsi="Arial" w:cs="Arial"/>
        </w:rPr>
      </w:pPr>
      <w:r>
        <w:t>Filtrado de datos necesarios para analizar los comerciales y sus ventas en la dimensión espacio-tiempo.</w:t>
      </w:r>
    </w:p>
    <w:p w14:paraId="73162FB8" w14:textId="77777777" w:rsidR="001D6ABF" w:rsidRDefault="001D6ABF" w:rsidP="001D6ABF">
      <w:pPr>
        <w:numPr>
          <w:ilvl w:val="0"/>
          <w:numId w:val="61"/>
        </w:numPr>
        <w:rPr>
          <w:rFonts w:ascii="Arial" w:hAnsi="Arial" w:cs="Arial"/>
        </w:rPr>
      </w:pPr>
      <w:r w:rsidRPr="001D6ABF">
        <w:rPr>
          <w:rFonts w:ascii="Arial" w:hAnsi="Arial" w:cs="Arial"/>
        </w:rPr>
        <w:t>Identificación de periodos sin actividad a través de celdas vacías.</w:t>
      </w:r>
    </w:p>
    <w:p w14:paraId="5D303247" w14:textId="6AB96C89" w:rsidR="00F30066" w:rsidRPr="001D6ABF" w:rsidRDefault="00456E43" w:rsidP="00456E43">
      <w:pPr>
        <w:ind w:left="720"/>
        <w:jc w:val="center"/>
        <w:rPr>
          <w:rFonts w:ascii="Arial" w:hAnsi="Arial" w:cs="Arial"/>
        </w:rPr>
      </w:pPr>
      <w:r>
        <w:rPr>
          <w:noProof/>
        </w:rPr>
        <w:drawing>
          <wp:inline distT="0" distB="0" distL="0" distR="0" wp14:anchorId="3FDBB30E" wp14:editId="0204435B">
            <wp:extent cx="3540607" cy="3540607"/>
            <wp:effectExtent l="0" t="0" r="3175" b="3175"/>
            <wp:docPr id="212469985" name="Imagen 10" descr="Imagen gen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generad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44945" cy="3544945"/>
                    </a:xfrm>
                    <a:prstGeom prst="rect">
                      <a:avLst/>
                    </a:prstGeom>
                    <a:noFill/>
                    <a:ln>
                      <a:noFill/>
                    </a:ln>
                  </pic:spPr>
                </pic:pic>
              </a:graphicData>
            </a:graphic>
          </wp:inline>
        </w:drawing>
      </w:r>
    </w:p>
    <w:p w14:paraId="3531AA05" w14:textId="0BDD538D" w:rsidR="001D6ABF" w:rsidRPr="001D6ABF" w:rsidRDefault="001D6ABF" w:rsidP="006A4E49">
      <w:pPr>
        <w:jc w:val="center"/>
        <w:rPr>
          <w:rFonts w:ascii="Arial" w:hAnsi="Arial" w:cs="Arial"/>
        </w:rPr>
      </w:pPr>
    </w:p>
    <w:p w14:paraId="4D54452D" w14:textId="77777777" w:rsidR="001D6ABF" w:rsidRPr="001D6ABF" w:rsidRDefault="001D6ABF" w:rsidP="001D6ABF">
      <w:pPr>
        <w:rPr>
          <w:rFonts w:ascii="Arial" w:hAnsi="Arial" w:cs="Arial"/>
        </w:rPr>
      </w:pPr>
      <w:r>
        <w:lastRenderedPageBreak/>
        <w:t>2. Informe de Ventas Semanal</w:t>
      </w:r>
    </w:p>
    <w:p w14:paraId="5FDFD777" w14:textId="0E1C6F66" w:rsidR="002E53F3" w:rsidRPr="001D6ABF" w:rsidRDefault="002E53F3" w:rsidP="002E53F3">
      <w:pPr>
        <w:rPr>
          <w:rFonts w:ascii="Arial" w:hAnsi="Arial" w:cs="Arial"/>
        </w:rPr>
      </w:pPr>
      <w:r>
        <w:t>Objetivo: Proporcionar una vista detallada del estado de actividad comercial de los regiones y ventas por semanas, con posibilidad de bajar la jerarquía de análisis a horas dentro de cada día.</w:t>
      </w:r>
    </w:p>
    <w:p w14:paraId="448F7495" w14:textId="77777777" w:rsidR="001D6ABF" w:rsidRPr="001D6ABF" w:rsidRDefault="001D6ABF" w:rsidP="001D6ABF">
      <w:pPr>
        <w:rPr>
          <w:rFonts w:ascii="Arial" w:hAnsi="Arial" w:cs="Arial"/>
        </w:rPr>
      </w:pPr>
      <w:r w:rsidRPr="001D6ABF">
        <w:rPr>
          <w:rFonts w:ascii="Arial" w:hAnsi="Arial" w:cs="Arial"/>
        </w:rPr>
        <w:t>Elementos Clave:</w:t>
      </w:r>
    </w:p>
    <w:p w14:paraId="4E78490D" w14:textId="77777777" w:rsidR="001D6ABF" w:rsidRPr="001D6ABF" w:rsidRDefault="001D6ABF" w:rsidP="001D6ABF">
      <w:pPr>
        <w:numPr>
          <w:ilvl w:val="0"/>
          <w:numId w:val="62"/>
        </w:numPr>
        <w:rPr>
          <w:rFonts w:ascii="Arial" w:hAnsi="Arial" w:cs="Arial"/>
        </w:rPr>
      </w:pPr>
      <w:r w:rsidRPr="001D6ABF">
        <w:rPr>
          <w:rFonts w:ascii="Arial" w:hAnsi="Arial" w:cs="Arial"/>
        </w:rPr>
        <w:t>Gráfico Semanal:</w:t>
      </w:r>
    </w:p>
    <w:p w14:paraId="77975827" w14:textId="77777777" w:rsidR="001D6ABF" w:rsidRPr="001D6ABF" w:rsidRDefault="001D6ABF" w:rsidP="001D6ABF">
      <w:pPr>
        <w:numPr>
          <w:ilvl w:val="1"/>
          <w:numId w:val="62"/>
        </w:numPr>
        <w:rPr>
          <w:rFonts w:ascii="Arial" w:hAnsi="Arial" w:cs="Arial"/>
        </w:rPr>
      </w:pPr>
      <w:r>
        <w:t>Barras horizontales que muestran los ventas realizados por región y día.</w:t>
      </w:r>
    </w:p>
    <w:p w14:paraId="041DC79C" w14:textId="0C6E311F" w:rsidR="001D6ABF" w:rsidRPr="001D6ABF" w:rsidRDefault="001D6ABF" w:rsidP="001D6ABF">
      <w:pPr>
        <w:numPr>
          <w:ilvl w:val="1"/>
          <w:numId w:val="62"/>
        </w:numPr>
        <w:rPr>
          <w:rFonts w:ascii="Arial" w:hAnsi="Arial" w:cs="Arial"/>
        </w:rPr>
      </w:pPr>
      <w:r>
        <w:t>Codificación por colores para distinguir entre tipos de comerciales.</w:t>
      </w:r>
    </w:p>
    <w:p w14:paraId="4981BD6B" w14:textId="77777777" w:rsidR="00B57214" w:rsidRPr="001D6ABF" w:rsidRDefault="00B57214" w:rsidP="00B57214">
      <w:pPr>
        <w:numPr>
          <w:ilvl w:val="0"/>
          <w:numId w:val="62"/>
        </w:numPr>
        <w:rPr>
          <w:rFonts w:ascii="Arial" w:hAnsi="Arial" w:cs="Arial"/>
        </w:rPr>
      </w:pPr>
      <w:r w:rsidRPr="001D6ABF">
        <w:rPr>
          <w:rFonts w:ascii="Arial" w:hAnsi="Arial" w:cs="Arial"/>
        </w:rPr>
        <w:t>Filtros Interactivos:</w:t>
      </w:r>
    </w:p>
    <w:p w14:paraId="114C8DBD" w14:textId="77777777" w:rsidR="00B57214" w:rsidRDefault="00B57214" w:rsidP="00B57214">
      <w:pPr>
        <w:numPr>
          <w:ilvl w:val="1"/>
          <w:numId w:val="62"/>
        </w:numPr>
        <w:rPr>
          <w:rFonts w:ascii="Arial" w:hAnsi="Arial" w:cs="Arial"/>
        </w:rPr>
      </w:pPr>
      <w:r w:rsidRPr="001D6ABF">
        <w:rPr>
          <w:rFonts w:ascii="Arial" w:hAnsi="Arial" w:cs="Arial"/>
        </w:rPr>
        <w:t>Fecha: Selección de un día específico.</w:t>
      </w:r>
    </w:p>
    <w:p w14:paraId="40E6334C" w14:textId="77777777" w:rsidR="00B57214" w:rsidRDefault="00B57214" w:rsidP="00B57214">
      <w:pPr>
        <w:numPr>
          <w:ilvl w:val="1"/>
          <w:numId w:val="62"/>
        </w:numPr>
        <w:rPr>
          <w:rFonts w:ascii="Arial" w:hAnsi="Arial" w:cs="Arial"/>
        </w:rPr>
      </w:pPr>
      <w:r>
        <w:t>Campaña: Nombre del campaña que requiere ventas</w:t>
      </w:r>
    </w:p>
    <w:p w14:paraId="5A4AC7D2" w14:textId="77777777" w:rsidR="00B57214" w:rsidRPr="001D6ABF" w:rsidRDefault="00B57214" w:rsidP="00B57214">
      <w:pPr>
        <w:numPr>
          <w:ilvl w:val="1"/>
          <w:numId w:val="62"/>
        </w:numPr>
        <w:rPr>
          <w:rFonts w:ascii="Arial" w:hAnsi="Arial" w:cs="Arial"/>
        </w:rPr>
      </w:pPr>
      <w:r>
        <w:t>Comercial: Comercial del producto que se está ejecutando</w:t>
      </w:r>
    </w:p>
    <w:p w14:paraId="01E09BA2" w14:textId="77777777" w:rsidR="00B57214" w:rsidRDefault="00B57214" w:rsidP="00B57214">
      <w:pPr>
        <w:numPr>
          <w:ilvl w:val="1"/>
          <w:numId w:val="62"/>
        </w:numPr>
        <w:rPr>
          <w:rFonts w:ascii="Arial" w:hAnsi="Arial" w:cs="Arial"/>
          <w:lang w:val="pt-PT"/>
        </w:rPr>
      </w:pPr>
      <w:r>
        <w:t>Regións: Permite ajustar la vista a regións específicas.</w:t>
      </w:r>
    </w:p>
    <w:p w14:paraId="20BF4F40" w14:textId="77777777" w:rsidR="00B57214" w:rsidRDefault="00B57214" w:rsidP="00B57214">
      <w:pPr>
        <w:numPr>
          <w:ilvl w:val="1"/>
          <w:numId w:val="62"/>
        </w:numPr>
        <w:rPr>
          <w:rFonts w:ascii="Arial" w:hAnsi="Arial" w:cs="Arial"/>
        </w:rPr>
      </w:pPr>
      <w:r>
        <w:t>Etapa: Momento en el que se encuentra el campaña y que producto requiere.</w:t>
      </w:r>
    </w:p>
    <w:p w14:paraId="665002F9" w14:textId="77777777" w:rsidR="00B57214" w:rsidRPr="001D6ABF" w:rsidRDefault="00B57214" w:rsidP="00B57214">
      <w:pPr>
        <w:numPr>
          <w:ilvl w:val="1"/>
          <w:numId w:val="62"/>
        </w:numPr>
        <w:rPr>
          <w:rFonts w:ascii="Arial" w:hAnsi="Arial" w:cs="Arial"/>
        </w:rPr>
      </w:pPr>
      <w:r>
        <w:t>Tipo de producto: Origen de los datos según el producto de reserva.</w:t>
      </w:r>
    </w:p>
    <w:p w14:paraId="268EE832" w14:textId="77777777" w:rsidR="00B57214" w:rsidRPr="001D6ABF" w:rsidRDefault="00B57214" w:rsidP="00B57214">
      <w:pPr>
        <w:numPr>
          <w:ilvl w:val="1"/>
          <w:numId w:val="62"/>
        </w:numPr>
        <w:rPr>
          <w:rFonts w:ascii="Arial" w:hAnsi="Arial" w:cs="Arial"/>
        </w:rPr>
      </w:pPr>
      <w:r>
        <w:t>Ventas: Segmentación por categoría de producto.</w:t>
      </w:r>
    </w:p>
    <w:p w14:paraId="48159B82" w14:textId="77777777" w:rsidR="001D6ABF" w:rsidRPr="001D6ABF" w:rsidRDefault="001D6ABF" w:rsidP="001D6ABF">
      <w:pPr>
        <w:rPr>
          <w:rFonts w:ascii="Arial" w:hAnsi="Arial" w:cs="Arial"/>
        </w:rPr>
      </w:pPr>
      <w:r w:rsidRPr="001D6ABF">
        <w:rPr>
          <w:rFonts w:ascii="Arial" w:hAnsi="Arial" w:cs="Arial"/>
        </w:rPr>
        <w:t>Codificación Visual:</w:t>
      </w:r>
    </w:p>
    <w:p w14:paraId="7FFBAF27" w14:textId="0FD68147" w:rsidR="001D6ABF" w:rsidRPr="001D6ABF" w:rsidRDefault="001D6ABF" w:rsidP="001D6ABF">
      <w:pPr>
        <w:numPr>
          <w:ilvl w:val="0"/>
          <w:numId w:val="63"/>
        </w:numPr>
        <w:rPr>
          <w:rFonts w:ascii="Arial" w:hAnsi="Arial" w:cs="Arial"/>
        </w:rPr>
      </w:pPr>
      <w:r>
        <w:t>Los colores representan los comerciales</w:t>
      </w:r>
    </w:p>
    <w:p w14:paraId="757B5EB4" w14:textId="194AE6CA" w:rsidR="001D6ABF" w:rsidRDefault="001D6ABF" w:rsidP="001D6ABF">
      <w:pPr>
        <w:rPr>
          <w:rFonts w:ascii="Arial" w:hAnsi="Arial" w:cs="Arial"/>
        </w:rPr>
      </w:pPr>
    </w:p>
    <w:p w14:paraId="74B3F1C7" w14:textId="64BDB318" w:rsidR="00EA726A" w:rsidRDefault="00CA2A55" w:rsidP="00EA726A">
      <w:pPr>
        <w:jc w:val="center"/>
        <w:rPr>
          <w:rFonts w:ascii="Arial" w:hAnsi="Arial" w:cs="Arial"/>
        </w:rPr>
      </w:pPr>
      <w:r>
        <w:rPr>
          <w:noProof/>
        </w:rPr>
        <w:drawing>
          <wp:inline distT="0" distB="0" distL="0" distR="0" wp14:anchorId="1EE077C2" wp14:editId="5DC00373">
            <wp:extent cx="2772512" cy="2772512"/>
            <wp:effectExtent l="0" t="0" r="8890" b="8890"/>
            <wp:docPr id="1410503125" name="Imagen 11" descr="Imagen gen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generad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77135" cy="2777135"/>
                    </a:xfrm>
                    <a:prstGeom prst="rect">
                      <a:avLst/>
                    </a:prstGeom>
                    <a:noFill/>
                    <a:ln>
                      <a:noFill/>
                    </a:ln>
                  </pic:spPr>
                </pic:pic>
              </a:graphicData>
            </a:graphic>
          </wp:inline>
        </w:drawing>
      </w:r>
    </w:p>
    <w:p w14:paraId="1FC7C8D6" w14:textId="77777777" w:rsidR="00D17C75" w:rsidRDefault="00D17C75" w:rsidP="006E5ABE">
      <w:pPr>
        <w:pStyle w:val="Ttulo1"/>
      </w:pPr>
      <w:bookmarkStart w:id="19" w:name="_Toc183701221"/>
      <w:r w:rsidRPr="00A24A28">
        <w:lastRenderedPageBreak/>
        <w:t>5. Despliegue y Gestión de Accesos</w:t>
      </w:r>
      <w:bookmarkEnd w:id="19"/>
    </w:p>
    <w:p w14:paraId="3E92697C" w14:textId="77777777" w:rsidR="00267917" w:rsidRPr="00A24A28" w:rsidRDefault="00267917" w:rsidP="00D17C75">
      <w:pPr>
        <w:rPr>
          <w:rFonts w:ascii="Arial" w:hAnsi="Arial" w:cs="Arial"/>
          <w:b/>
          <w:bCs/>
        </w:rPr>
      </w:pPr>
    </w:p>
    <w:p w14:paraId="17D97F3D" w14:textId="77777777" w:rsidR="00BB30E3" w:rsidRPr="00A24A28" w:rsidRDefault="00D17C75" w:rsidP="00BB30E3">
      <w:pPr>
        <w:rPr>
          <w:rFonts w:ascii="Arial" w:hAnsi="Arial" w:cs="Arial"/>
        </w:rPr>
      </w:pPr>
      <w:r>
        <w:t>5.1. Espacios de trabajo utilizados</w:t>
      </w:r>
      <w:r>
        <w:br/>
      </w:r>
      <w:r>
        <w:br/>
        <w:t>El informe ha sido publicado en el área de trabajo "Área BI Ejemplo" dentro del producto de Power BI. Este espacio de trabajo actúa como el repositorio principal para los reportes y datasets del proyecto. Dentro de este espacio:</w:t>
      </w:r>
    </w:p>
    <w:p w14:paraId="0DF31838" w14:textId="77777777" w:rsidR="00BB30E3" w:rsidRPr="00BB30E3" w:rsidRDefault="00BB30E3" w:rsidP="00BF2CA6">
      <w:pPr>
        <w:numPr>
          <w:ilvl w:val="0"/>
          <w:numId w:val="9"/>
        </w:numPr>
        <w:rPr>
          <w:rFonts w:ascii="Arial" w:hAnsi="Arial" w:cs="Arial"/>
        </w:rPr>
      </w:pPr>
      <w:r w:rsidRPr="00BB30E3">
        <w:rPr>
          <w:rFonts w:ascii="Arial" w:hAnsi="Arial" w:cs="Arial"/>
        </w:rPr>
        <w:t>Se gestiona la seguridad y los accesos de usuarios.</w:t>
      </w:r>
    </w:p>
    <w:p w14:paraId="41F4C5D6" w14:textId="77777777" w:rsidR="00BB30E3" w:rsidRPr="00BB30E3" w:rsidRDefault="00BB30E3" w:rsidP="00BF2CA6">
      <w:pPr>
        <w:numPr>
          <w:ilvl w:val="0"/>
          <w:numId w:val="9"/>
        </w:numPr>
        <w:rPr>
          <w:rFonts w:ascii="Arial" w:hAnsi="Arial" w:cs="Arial"/>
        </w:rPr>
      </w:pPr>
      <w:r w:rsidRPr="00BB30E3">
        <w:rPr>
          <w:rFonts w:ascii="Arial" w:hAnsi="Arial" w:cs="Arial"/>
        </w:rPr>
        <w:t>Se permite la colaboración y publicación de informes para su consumo.</w:t>
      </w:r>
    </w:p>
    <w:p w14:paraId="1BC113D1" w14:textId="77777777" w:rsidR="007D6D0E" w:rsidRPr="00A24A28" w:rsidRDefault="007D6D0E" w:rsidP="00D17C75">
      <w:pPr>
        <w:ind w:left="708"/>
        <w:rPr>
          <w:rFonts w:ascii="Arial" w:hAnsi="Arial" w:cs="Arial"/>
        </w:rPr>
      </w:pPr>
    </w:p>
    <w:p w14:paraId="4E7073A9" w14:textId="1130E4AA" w:rsidR="00D17C75" w:rsidRPr="00A24A28" w:rsidRDefault="00D17C75" w:rsidP="006E5ABE">
      <w:pPr>
        <w:pStyle w:val="Ttulo2"/>
      </w:pPr>
      <w:r w:rsidRPr="00A24A28">
        <w:br/>
      </w:r>
      <w:bookmarkStart w:id="20" w:name="_Toc183701223"/>
      <w:r w:rsidRPr="00A24A28">
        <w:t>5.2. Roles de usuarios y permisos asignados</w:t>
      </w:r>
      <w:bookmarkEnd w:id="20"/>
      <w:r w:rsidRPr="00A24A28">
        <w:br/>
      </w:r>
    </w:p>
    <w:p w14:paraId="2694586A" w14:textId="7B15EA41" w:rsidR="00C039C0" w:rsidRPr="00C039C0" w:rsidRDefault="00C039C0" w:rsidP="00BF2CA6">
      <w:pPr>
        <w:numPr>
          <w:ilvl w:val="0"/>
          <w:numId w:val="9"/>
        </w:numPr>
        <w:rPr>
          <w:rFonts w:ascii="Arial" w:hAnsi="Arial" w:cs="Arial"/>
        </w:rPr>
      </w:pPr>
      <w:r>
        <w:t>El acceso al área de trabajo "Área BI Ejemplo" se gestiona a través de roles predefinidos en Power BI, asegurando que cada usuario tiene los permisos adecuados para sus responsabilidades. Los usuarios asignados son:</w:t>
      </w:r>
    </w:p>
    <w:p w14:paraId="241093D4" w14:textId="7A846AD8" w:rsidR="00C039C0" w:rsidRPr="00C039C0" w:rsidRDefault="00D9741F" w:rsidP="008A51F8">
      <w:pPr>
        <w:ind w:left="720"/>
        <w:rPr>
          <w:rFonts w:ascii="Arial" w:hAnsi="Arial" w:cs="Arial"/>
          <w:u w:val="single"/>
        </w:rPr>
      </w:pPr>
      <w:r>
        <w:rPr>
          <w:rFonts w:ascii="Arial" w:hAnsi="Arial" w:cs="Arial"/>
          <w:u w:val="single"/>
        </w:rPr>
        <w:t xml:space="preserve">1. </w:t>
      </w:r>
      <w:r w:rsidR="00C039C0" w:rsidRPr="00C039C0">
        <w:rPr>
          <w:rFonts w:ascii="Arial" w:hAnsi="Arial" w:cs="Arial"/>
          <w:u w:val="single"/>
        </w:rPr>
        <w:t xml:space="preserve">Data Factory </w:t>
      </w:r>
      <w:r w:rsidR="00456E43">
        <w:t>Área BI Ejemplo</w:t>
      </w:r>
      <w:r w:rsidR="00C039C0" w:rsidRPr="00C039C0">
        <w:rPr>
          <w:rFonts w:ascii="Arial" w:hAnsi="Arial" w:cs="Arial"/>
          <w:u w:val="single"/>
        </w:rPr>
        <w:t>:</w:t>
      </w:r>
    </w:p>
    <w:p w14:paraId="2B040422" w14:textId="77777777" w:rsidR="00C039C0" w:rsidRPr="00C039C0" w:rsidRDefault="00C039C0" w:rsidP="00BF2CA6">
      <w:pPr>
        <w:numPr>
          <w:ilvl w:val="1"/>
          <w:numId w:val="9"/>
        </w:numPr>
        <w:rPr>
          <w:rFonts w:ascii="Arial" w:hAnsi="Arial" w:cs="Arial"/>
        </w:rPr>
      </w:pPr>
      <w:r w:rsidRPr="00C039C0">
        <w:rPr>
          <w:rFonts w:ascii="Arial" w:hAnsi="Arial" w:cs="Arial"/>
        </w:rPr>
        <w:t>Rol: Administrador.</w:t>
      </w:r>
    </w:p>
    <w:p w14:paraId="541F5734" w14:textId="77777777" w:rsidR="00C039C0" w:rsidRPr="00C039C0" w:rsidRDefault="00C039C0" w:rsidP="00BF2CA6">
      <w:pPr>
        <w:numPr>
          <w:ilvl w:val="1"/>
          <w:numId w:val="9"/>
        </w:numPr>
        <w:rPr>
          <w:rFonts w:ascii="Arial" w:hAnsi="Arial" w:cs="Arial"/>
        </w:rPr>
      </w:pPr>
      <w:r w:rsidRPr="00C039C0">
        <w:rPr>
          <w:rFonts w:ascii="Arial" w:hAnsi="Arial" w:cs="Arial"/>
        </w:rPr>
        <w:t>Permisos:</w:t>
      </w:r>
    </w:p>
    <w:p w14:paraId="51615156" w14:textId="77777777" w:rsidR="00C039C0" w:rsidRPr="00C039C0" w:rsidRDefault="00C039C0" w:rsidP="00BF2CA6">
      <w:pPr>
        <w:numPr>
          <w:ilvl w:val="2"/>
          <w:numId w:val="9"/>
        </w:numPr>
        <w:rPr>
          <w:rFonts w:ascii="Arial" w:hAnsi="Arial" w:cs="Arial"/>
        </w:rPr>
      </w:pPr>
      <w:r w:rsidRPr="00C039C0">
        <w:rPr>
          <w:rFonts w:ascii="Arial" w:hAnsi="Arial" w:cs="Arial"/>
        </w:rPr>
        <w:t>Publicar y actualizar informes.</w:t>
      </w:r>
    </w:p>
    <w:p w14:paraId="1D7A3C37" w14:textId="77777777" w:rsidR="00C039C0" w:rsidRPr="00C039C0" w:rsidRDefault="00C039C0" w:rsidP="00BF2CA6">
      <w:pPr>
        <w:numPr>
          <w:ilvl w:val="2"/>
          <w:numId w:val="9"/>
        </w:numPr>
        <w:rPr>
          <w:rFonts w:ascii="Arial" w:hAnsi="Arial" w:cs="Arial"/>
        </w:rPr>
      </w:pPr>
      <w:r w:rsidRPr="00C039C0">
        <w:rPr>
          <w:rFonts w:ascii="Arial" w:hAnsi="Arial" w:cs="Arial"/>
        </w:rPr>
        <w:t>Gestionar accesos y permisos de otros usuarios.</w:t>
      </w:r>
    </w:p>
    <w:p w14:paraId="7564DA00" w14:textId="77777777" w:rsidR="00C039C0" w:rsidRPr="00A24A28" w:rsidRDefault="00C039C0" w:rsidP="00BF2CA6">
      <w:pPr>
        <w:numPr>
          <w:ilvl w:val="2"/>
          <w:numId w:val="9"/>
        </w:numPr>
        <w:rPr>
          <w:rFonts w:ascii="Arial" w:hAnsi="Arial" w:cs="Arial"/>
        </w:rPr>
      </w:pPr>
      <w:r w:rsidRPr="00C039C0">
        <w:rPr>
          <w:rFonts w:ascii="Arial" w:hAnsi="Arial" w:cs="Arial"/>
        </w:rPr>
        <w:t>Eliminar y modificar contenido dentro del espacio de trabajo.</w:t>
      </w:r>
    </w:p>
    <w:p w14:paraId="330FA879" w14:textId="77777777" w:rsidR="008A51F8" w:rsidRPr="00C039C0" w:rsidRDefault="008A51F8" w:rsidP="008A51F8">
      <w:pPr>
        <w:ind w:left="1440"/>
        <w:rPr>
          <w:rFonts w:ascii="Arial" w:hAnsi="Arial" w:cs="Arial"/>
        </w:rPr>
      </w:pPr>
    </w:p>
    <w:p w14:paraId="390C31E7" w14:textId="25597E0F" w:rsidR="00C039C0" w:rsidRPr="00C039C0" w:rsidRDefault="00D9741F" w:rsidP="008A51F8">
      <w:pPr>
        <w:ind w:left="720"/>
        <w:rPr>
          <w:rFonts w:ascii="Arial" w:hAnsi="Arial" w:cs="Arial"/>
          <w:u w:val="single"/>
        </w:rPr>
      </w:pPr>
      <w:r>
        <w:rPr>
          <w:rFonts w:ascii="Arial" w:hAnsi="Arial" w:cs="Arial"/>
          <w:u w:val="single"/>
        </w:rPr>
        <w:t>2.</w:t>
      </w:r>
      <w:r w:rsidR="00456E43">
        <w:rPr>
          <w:rFonts w:ascii="Arial" w:hAnsi="Arial" w:cs="Arial"/>
          <w:u w:val="single"/>
        </w:rPr>
        <w:t xml:space="preserve">Maria </w:t>
      </w:r>
      <w:proofErr w:type="spellStart"/>
      <w:proofErr w:type="gramStart"/>
      <w:r w:rsidR="00456E43">
        <w:rPr>
          <w:rFonts w:ascii="Arial" w:hAnsi="Arial" w:cs="Arial"/>
          <w:u w:val="single"/>
        </w:rPr>
        <w:t>Lopez</w:t>
      </w:r>
      <w:proofErr w:type="spellEnd"/>
      <w:r w:rsidR="00456E43">
        <w:rPr>
          <w:rFonts w:ascii="Arial" w:hAnsi="Arial" w:cs="Arial"/>
          <w:u w:val="single"/>
        </w:rPr>
        <w:t xml:space="preserve"> </w:t>
      </w:r>
      <w:r w:rsidR="00C039C0" w:rsidRPr="00C039C0">
        <w:rPr>
          <w:rFonts w:ascii="Arial" w:hAnsi="Arial" w:cs="Arial"/>
          <w:u w:val="single"/>
        </w:rPr>
        <w:t>:</w:t>
      </w:r>
      <w:proofErr w:type="gramEnd"/>
    </w:p>
    <w:p w14:paraId="23E34728" w14:textId="77777777" w:rsidR="00C039C0" w:rsidRPr="00C039C0" w:rsidRDefault="00C039C0" w:rsidP="00BF2CA6">
      <w:pPr>
        <w:numPr>
          <w:ilvl w:val="1"/>
          <w:numId w:val="9"/>
        </w:numPr>
        <w:rPr>
          <w:rFonts w:ascii="Arial" w:hAnsi="Arial" w:cs="Arial"/>
        </w:rPr>
      </w:pPr>
      <w:r w:rsidRPr="00C039C0">
        <w:rPr>
          <w:rFonts w:ascii="Arial" w:hAnsi="Arial" w:cs="Arial"/>
        </w:rPr>
        <w:t>Rol: Colaborador.</w:t>
      </w:r>
    </w:p>
    <w:p w14:paraId="612D9402" w14:textId="77777777" w:rsidR="00C039C0" w:rsidRPr="00C039C0" w:rsidRDefault="00C039C0" w:rsidP="00BF2CA6">
      <w:pPr>
        <w:numPr>
          <w:ilvl w:val="1"/>
          <w:numId w:val="9"/>
        </w:numPr>
        <w:rPr>
          <w:rFonts w:ascii="Arial" w:hAnsi="Arial" w:cs="Arial"/>
        </w:rPr>
      </w:pPr>
      <w:r w:rsidRPr="00C039C0">
        <w:rPr>
          <w:rFonts w:ascii="Arial" w:hAnsi="Arial" w:cs="Arial"/>
        </w:rPr>
        <w:t>Permisos:</w:t>
      </w:r>
    </w:p>
    <w:p w14:paraId="2C93FFB2" w14:textId="77777777" w:rsidR="00C039C0" w:rsidRPr="00C039C0" w:rsidRDefault="00C039C0" w:rsidP="00BF2CA6">
      <w:pPr>
        <w:numPr>
          <w:ilvl w:val="2"/>
          <w:numId w:val="9"/>
        </w:numPr>
        <w:rPr>
          <w:rFonts w:ascii="Arial" w:hAnsi="Arial" w:cs="Arial"/>
        </w:rPr>
      </w:pPr>
      <w:r w:rsidRPr="00C039C0">
        <w:rPr>
          <w:rFonts w:ascii="Arial" w:hAnsi="Arial" w:cs="Arial"/>
        </w:rPr>
        <w:t>Modificar y actualizar informes.</w:t>
      </w:r>
    </w:p>
    <w:p w14:paraId="44C529E1" w14:textId="77777777" w:rsidR="00C039C0" w:rsidRPr="00C039C0" w:rsidRDefault="00C039C0" w:rsidP="00BF2CA6">
      <w:pPr>
        <w:numPr>
          <w:ilvl w:val="2"/>
          <w:numId w:val="9"/>
        </w:numPr>
        <w:rPr>
          <w:rFonts w:ascii="Arial" w:hAnsi="Arial" w:cs="Arial"/>
        </w:rPr>
      </w:pPr>
      <w:r w:rsidRPr="00C039C0">
        <w:rPr>
          <w:rFonts w:ascii="Arial" w:hAnsi="Arial" w:cs="Arial"/>
        </w:rPr>
        <w:t xml:space="preserve">Ver y editar </w:t>
      </w:r>
      <w:proofErr w:type="spellStart"/>
      <w:r w:rsidRPr="00C039C0">
        <w:rPr>
          <w:rFonts w:ascii="Arial" w:hAnsi="Arial" w:cs="Arial"/>
        </w:rPr>
        <w:t>datasets</w:t>
      </w:r>
      <w:proofErr w:type="spellEnd"/>
      <w:r w:rsidRPr="00C039C0">
        <w:rPr>
          <w:rFonts w:ascii="Arial" w:hAnsi="Arial" w:cs="Arial"/>
        </w:rPr>
        <w:t>.</w:t>
      </w:r>
    </w:p>
    <w:p w14:paraId="5AE46AE3" w14:textId="77777777" w:rsidR="00C039C0" w:rsidRPr="00C039C0" w:rsidRDefault="00C039C0" w:rsidP="00BF2CA6">
      <w:pPr>
        <w:numPr>
          <w:ilvl w:val="2"/>
          <w:numId w:val="9"/>
        </w:numPr>
        <w:rPr>
          <w:rFonts w:ascii="Arial" w:hAnsi="Arial" w:cs="Arial"/>
        </w:rPr>
      </w:pPr>
      <w:r w:rsidRPr="00C039C0">
        <w:rPr>
          <w:rFonts w:ascii="Arial" w:hAnsi="Arial" w:cs="Arial"/>
        </w:rPr>
        <w:t>No puede gestionar accesos ni eliminar contenido crítico.</w:t>
      </w:r>
    </w:p>
    <w:p w14:paraId="0C9FBF2F" w14:textId="77777777" w:rsidR="008A51F8" w:rsidRPr="00A24A28" w:rsidRDefault="008A51F8" w:rsidP="008A51F8">
      <w:pPr>
        <w:rPr>
          <w:rFonts w:ascii="Arial" w:hAnsi="Arial" w:cs="Arial"/>
        </w:rPr>
      </w:pPr>
    </w:p>
    <w:p w14:paraId="07E5719E" w14:textId="7ABF013F" w:rsidR="00C039C0" w:rsidRPr="00C039C0" w:rsidRDefault="00C039C0" w:rsidP="008A51F8">
      <w:pPr>
        <w:rPr>
          <w:rFonts w:ascii="Arial" w:hAnsi="Arial" w:cs="Arial"/>
        </w:rPr>
      </w:pPr>
      <w:r w:rsidRPr="00C039C0">
        <w:rPr>
          <w:rFonts w:ascii="Arial" w:hAnsi="Arial" w:cs="Arial"/>
        </w:rPr>
        <w:t>Estos roles aseguran que el espacio de trabajo esté protegido y que las actualizaciones o modificaciones se realicen por personal autorizado.</w:t>
      </w:r>
    </w:p>
    <w:p w14:paraId="0A0F660C" w14:textId="77777777" w:rsidR="008A51F8" w:rsidRDefault="008A51F8" w:rsidP="006E5ABE">
      <w:pPr>
        <w:pStyle w:val="Ttulo1"/>
      </w:pPr>
      <w:bookmarkStart w:id="21" w:name="_Toc183701224"/>
      <w:r w:rsidRPr="00A24A28">
        <w:t>6. Recursos Adicionales y Estilo</w:t>
      </w:r>
      <w:bookmarkEnd w:id="21"/>
    </w:p>
    <w:p w14:paraId="0C768A33" w14:textId="77777777" w:rsidR="004515CF" w:rsidRPr="00A24A28" w:rsidRDefault="004515CF" w:rsidP="008A51F8">
      <w:pPr>
        <w:rPr>
          <w:rFonts w:ascii="Arial" w:hAnsi="Arial" w:cs="Arial"/>
          <w:b/>
          <w:bCs/>
        </w:rPr>
      </w:pPr>
    </w:p>
    <w:p w14:paraId="22E36925" w14:textId="77777777" w:rsidR="00A24A28" w:rsidRPr="00A24A28" w:rsidRDefault="00A24A28" w:rsidP="006E5ABE">
      <w:pPr>
        <w:pStyle w:val="Ttulo2"/>
      </w:pPr>
      <w:bookmarkStart w:id="22" w:name="_Toc183701225"/>
      <w:r w:rsidRPr="00A24A28">
        <w:t>6.1. Recursos adicionales utilizados (iconos, plantillas, gráficos externos)</w:t>
      </w:r>
      <w:bookmarkEnd w:id="22"/>
    </w:p>
    <w:p w14:paraId="094568A4" w14:textId="77777777" w:rsidR="00A24A28" w:rsidRPr="00A24A28" w:rsidRDefault="00A24A28" w:rsidP="00BF2CA6">
      <w:pPr>
        <w:numPr>
          <w:ilvl w:val="0"/>
          <w:numId w:val="10"/>
        </w:numPr>
        <w:rPr>
          <w:rFonts w:ascii="Arial" w:hAnsi="Arial" w:cs="Arial"/>
        </w:rPr>
      </w:pPr>
      <w:r w:rsidRPr="00A24A28">
        <w:rPr>
          <w:rFonts w:ascii="Arial" w:hAnsi="Arial" w:cs="Arial"/>
          <w:b/>
          <w:bCs/>
        </w:rPr>
        <w:t>Iconos</w:t>
      </w:r>
      <w:r w:rsidRPr="00A24A28">
        <w:rPr>
          <w:rFonts w:ascii="Arial" w:hAnsi="Arial" w:cs="Arial"/>
        </w:rPr>
        <w:t>:</w:t>
      </w:r>
    </w:p>
    <w:p w14:paraId="46CC17E5" w14:textId="49647708" w:rsidR="00A24A28" w:rsidRDefault="00D9741F" w:rsidP="00BF2CA6">
      <w:pPr>
        <w:numPr>
          <w:ilvl w:val="1"/>
          <w:numId w:val="10"/>
        </w:numPr>
        <w:rPr>
          <w:rFonts w:ascii="Arial" w:hAnsi="Arial" w:cs="Arial"/>
        </w:rPr>
      </w:pPr>
      <w:r>
        <w:rPr>
          <w:rFonts w:ascii="Arial" w:hAnsi="Arial" w:cs="Arial"/>
        </w:rPr>
        <w:t>S</w:t>
      </w:r>
      <w:r w:rsidR="00A24A28" w:rsidRPr="00A24A28">
        <w:rPr>
          <w:rFonts w:ascii="Arial" w:hAnsi="Arial" w:cs="Arial"/>
        </w:rPr>
        <w:t>e utilizaron iconos personalizados</w:t>
      </w:r>
      <w:r>
        <w:rPr>
          <w:rFonts w:ascii="Arial" w:hAnsi="Arial" w:cs="Arial"/>
        </w:rPr>
        <w:t xml:space="preserve"> para los filtros. </w:t>
      </w:r>
      <w:r w:rsidR="00C16E17" w:rsidRPr="00C16E17">
        <w:rPr>
          <w:rFonts w:ascii="Arial" w:hAnsi="Arial" w:cs="Arial"/>
          <w:noProof/>
        </w:rPr>
        <w:drawing>
          <wp:inline distT="0" distB="0" distL="0" distR="0" wp14:anchorId="2E37542F" wp14:editId="43A1583C">
            <wp:extent cx="244089" cy="239108"/>
            <wp:effectExtent l="0" t="0" r="3810" b="8890"/>
            <wp:docPr id="4109845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84582" name=""/>
                    <pic:cNvPicPr/>
                  </pic:nvPicPr>
                  <pic:blipFill>
                    <a:blip r:embed="rId19"/>
                    <a:stretch>
                      <a:fillRect/>
                    </a:stretch>
                  </pic:blipFill>
                  <pic:spPr>
                    <a:xfrm>
                      <a:off x="0" y="0"/>
                      <a:ext cx="246986" cy="241946"/>
                    </a:xfrm>
                    <a:prstGeom prst="rect">
                      <a:avLst/>
                    </a:prstGeom>
                  </pic:spPr>
                </pic:pic>
              </a:graphicData>
            </a:graphic>
          </wp:inline>
        </w:drawing>
      </w:r>
    </w:p>
    <w:p w14:paraId="0E991DEB" w14:textId="77777777" w:rsidR="00C16E17" w:rsidRPr="00A24A28" w:rsidRDefault="00C16E17" w:rsidP="00C16E17">
      <w:pPr>
        <w:ind w:left="1440"/>
        <w:rPr>
          <w:rFonts w:ascii="Arial" w:hAnsi="Arial" w:cs="Arial"/>
        </w:rPr>
      </w:pPr>
    </w:p>
    <w:p w14:paraId="39A36ECD" w14:textId="77777777" w:rsidR="00A24A28" w:rsidRPr="00A24A28" w:rsidRDefault="00A24A28" w:rsidP="00BF2CA6">
      <w:pPr>
        <w:numPr>
          <w:ilvl w:val="0"/>
          <w:numId w:val="10"/>
        </w:numPr>
        <w:rPr>
          <w:rFonts w:ascii="Arial" w:hAnsi="Arial" w:cs="Arial"/>
        </w:rPr>
      </w:pPr>
      <w:r w:rsidRPr="00A24A28">
        <w:rPr>
          <w:rFonts w:ascii="Arial" w:hAnsi="Arial" w:cs="Arial"/>
          <w:b/>
          <w:bCs/>
        </w:rPr>
        <w:t>Gráficos externos</w:t>
      </w:r>
      <w:r w:rsidRPr="00A24A28">
        <w:rPr>
          <w:rFonts w:ascii="Arial" w:hAnsi="Arial" w:cs="Arial"/>
        </w:rPr>
        <w:t>:</w:t>
      </w:r>
    </w:p>
    <w:p w14:paraId="4DDE80AB" w14:textId="77777777" w:rsidR="00A24A28" w:rsidRPr="00A24A28" w:rsidRDefault="00A24A28" w:rsidP="00BF2CA6">
      <w:pPr>
        <w:numPr>
          <w:ilvl w:val="1"/>
          <w:numId w:val="10"/>
        </w:numPr>
        <w:rPr>
          <w:rFonts w:ascii="Arial" w:hAnsi="Arial" w:cs="Arial"/>
        </w:rPr>
      </w:pPr>
      <w:r w:rsidRPr="00A24A28">
        <w:rPr>
          <w:rFonts w:ascii="Arial" w:hAnsi="Arial" w:cs="Arial"/>
        </w:rPr>
        <w:t>No se incluyeron visuales de mercado (</w:t>
      </w:r>
      <w:proofErr w:type="spellStart"/>
      <w:r w:rsidRPr="00A24A28">
        <w:rPr>
          <w:rFonts w:ascii="Arial" w:hAnsi="Arial" w:cs="Arial"/>
        </w:rPr>
        <w:t>custom</w:t>
      </w:r>
      <w:proofErr w:type="spellEnd"/>
      <w:r w:rsidRPr="00A24A28">
        <w:rPr>
          <w:rFonts w:ascii="Arial" w:hAnsi="Arial" w:cs="Arial"/>
        </w:rPr>
        <w:t xml:space="preserve"> </w:t>
      </w:r>
      <w:proofErr w:type="spellStart"/>
      <w:r w:rsidRPr="00A24A28">
        <w:rPr>
          <w:rFonts w:ascii="Arial" w:hAnsi="Arial" w:cs="Arial"/>
        </w:rPr>
        <w:t>visuals</w:t>
      </w:r>
      <w:proofErr w:type="spellEnd"/>
      <w:r w:rsidRPr="00A24A28">
        <w:rPr>
          <w:rFonts w:ascii="Arial" w:hAnsi="Arial" w:cs="Arial"/>
        </w:rPr>
        <w:t xml:space="preserve">), todos los gráficos utilizados son nativos de </w:t>
      </w:r>
      <w:proofErr w:type="spellStart"/>
      <w:r w:rsidRPr="00A24A28">
        <w:rPr>
          <w:rFonts w:ascii="Arial" w:hAnsi="Arial" w:cs="Arial"/>
        </w:rPr>
        <w:t>Power</w:t>
      </w:r>
      <w:proofErr w:type="spellEnd"/>
      <w:r w:rsidRPr="00A24A28">
        <w:rPr>
          <w:rFonts w:ascii="Arial" w:hAnsi="Arial" w:cs="Arial"/>
        </w:rPr>
        <w:t xml:space="preserve"> BI.</w:t>
      </w:r>
    </w:p>
    <w:p w14:paraId="6BFB03EC" w14:textId="77777777" w:rsidR="00A24A28" w:rsidRPr="00A24A28" w:rsidRDefault="00A24A28" w:rsidP="00BF2CA6">
      <w:pPr>
        <w:numPr>
          <w:ilvl w:val="1"/>
          <w:numId w:val="10"/>
        </w:numPr>
        <w:rPr>
          <w:rFonts w:ascii="Arial" w:hAnsi="Arial" w:cs="Arial"/>
        </w:rPr>
      </w:pPr>
      <w:r w:rsidRPr="00A24A28">
        <w:rPr>
          <w:rFonts w:ascii="Arial" w:hAnsi="Arial" w:cs="Arial"/>
        </w:rPr>
        <w:t xml:space="preserve">Tablas de calor diseñadas utilizando la funcionalidad de formato condicional de </w:t>
      </w:r>
      <w:proofErr w:type="spellStart"/>
      <w:r w:rsidRPr="00A24A28">
        <w:rPr>
          <w:rFonts w:ascii="Arial" w:hAnsi="Arial" w:cs="Arial"/>
        </w:rPr>
        <w:t>Power</w:t>
      </w:r>
      <w:proofErr w:type="spellEnd"/>
      <w:r w:rsidRPr="00A24A28">
        <w:rPr>
          <w:rFonts w:ascii="Arial" w:hAnsi="Arial" w:cs="Arial"/>
        </w:rPr>
        <w:t xml:space="preserve"> BI.</w:t>
      </w:r>
    </w:p>
    <w:p w14:paraId="17D272D7" w14:textId="79F2576F" w:rsidR="00A24A28" w:rsidRPr="00A24A28" w:rsidRDefault="00A24A28" w:rsidP="00A24A28">
      <w:pPr>
        <w:rPr>
          <w:rFonts w:ascii="Arial" w:hAnsi="Arial" w:cs="Arial"/>
        </w:rPr>
      </w:pPr>
    </w:p>
    <w:p w14:paraId="7F8C708D" w14:textId="77777777" w:rsidR="00A24A28" w:rsidRDefault="00A24A28" w:rsidP="006E5ABE">
      <w:pPr>
        <w:pStyle w:val="Ttulo2"/>
      </w:pPr>
      <w:bookmarkStart w:id="23" w:name="_Toc183701226"/>
      <w:r w:rsidRPr="00A24A28">
        <w:t>6.2. Paleta de colores</w:t>
      </w:r>
      <w:bookmarkEnd w:id="23"/>
    </w:p>
    <w:p w14:paraId="57762DEB" w14:textId="3797B671" w:rsidR="00A24A28" w:rsidRPr="00A24A28" w:rsidRDefault="00A24A28" w:rsidP="00A24A28">
      <w:pPr>
        <w:rPr>
          <w:rFonts w:ascii="Arial" w:hAnsi="Arial" w:cs="Arial"/>
        </w:rPr>
      </w:pPr>
      <w:r>
        <w:t>El uso de colores tiene como objetivo resaltar los diferentes comerciales dentro de la tabla.</w:t>
      </w:r>
    </w:p>
    <w:p w14:paraId="53E5BB58" w14:textId="77777777" w:rsidR="00BA750B" w:rsidRDefault="00BA750B" w:rsidP="00A24A28">
      <w:pPr>
        <w:rPr>
          <w:rFonts w:ascii="Arial" w:hAnsi="Arial" w:cs="Arial"/>
        </w:rPr>
      </w:pPr>
      <w:r>
        <w:t xml:space="preserve">Los colores utilizados por comercial son los siguientes: </w:t>
      </w:r>
      <w:r>
        <w:br/>
      </w:r>
    </w:p>
    <w:p w14:paraId="6BCC8029" w14:textId="1103A536" w:rsidR="00A24A28" w:rsidRDefault="00A24A28" w:rsidP="00A24A28">
      <w:pPr>
        <w:rPr>
          <w:rFonts w:ascii="Arial" w:hAnsi="Arial" w:cs="Arial"/>
        </w:rPr>
      </w:pPr>
    </w:p>
    <w:p w14:paraId="72061577" w14:textId="718AAE8A" w:rsidR="00F261CC" w:rsidRDefault="00456E43" w:rsidP="00A24A28">
      <w:pPr>
        <w:rPr>
          <w:rFonts w:ascii="Arial" w:hAnsi="Arial" w:cs="Arial"/>
        </w:rPr>
      </w:pPr>
      <w:r>
        <w:rPr>
          <w:rFonts w:ascii="Arial" w:hAnsi="Arial" w:cs="Arial"/>
        </w:rPr>
        <w:t xml:space="preserve">#FFFFF </w:t>
      </w:r>
    </w:p>
    <w:p w14:paraId="4DAB5F6C" w14:textId="77777777" w:rsidR="00D817ED" w:rsidRDefault="00D817ED" w:rsidP="00A24A28">
      <w:pPr>
        <w:rPr>
          <w:rFonts w:ascii="Arial" w:hAnsi="Arial" w:cs="Arial"/>
        </w:rPr>
      </w:pPr>
    </w:p>
    <w:p w14:paraId="39A59B6A" w14:textId="77777777" w:rsidR="005D7831" w:rsidRDefault="005D7831" w:rsidP="00A24A28">
      <w:pPr>
        <w:rPr>
          <w:rFonts w:ascii="Arial" w:hAnsi="Arial" w:cs="Arial"/>
        </w:rPr>
      </w:pPr>
    </w:p>
    <w:p w14:paraId="01C91DCE" w14:textId="76375DC3" w:rsidR="00013552" w:rsidRDefault="00013552" w:rsidP="00A24A28">
      <w:pPr>
        <w:rPr>
          <w:rFonts w:ascii="Arial" w:hAnsi="Arial" w:cs="Arial"/>
        </w:rPr>
      </w:pPr>
      <w:r>
        <w:t xml:space="preserve">Estos colores vienen desde la lista de Plataforma </w:t>
      </w:r>
      <w:proofErr w:type="gramStart"/>
      <w:r>
        <w:t>Documental  “</w:t>
      </w:r>
      <w:proofErr w:type="spellStart"/>
      <w:proofErr w:type="gramEnd"/>
      <w:r>
        <w:t>DIM_</w:t>
      </w:r>
      <w:r w:rsidR="00456E43">
        <w:t>Colores</w:t>
      </w:r>
      <w:proofErr w:type="spellEnd"/>
      <w:r>
        <w:t>”. En caso de querer añadir más colores y/o actualizarlos, se pueden realizar los cambios desde la lista de Plataforma Documental y automáticamente se incluirán en el dashboard.</w:t>
      </w:r>
    </w:p>
    <w:p w14:paraId="51C4A8C3" w14:textId="77777777" w:rsidR="004515CF" w:rsidRPr="00A24A28" w:rsidRDefault="004515CF" w:rsidP="00A24A28">
      <w:pPr>
        <w:rPr>
          <w:rFonts w:ascii="Arial" w:hAnsi="Arial" w:cs="Arial"/>
        </w:rPr>
      </w:pPr>
    </w:p>
    <w:p w14:paraId="1F5DA566" w14:textId="77777777" w:rsidR="00A24A28" w:rsidRPr="00A24A28" w:rsidRDefault="00A24A28" w:rsidP="006E5ABE">
      <w:pPr>
        <w:pStyle w:val="Ttulo2"/>
      </w:pPr>
      <w:bookmarkStart w:id="24" w:name="_Toc183701227"/>
      <w:r w:rsidRPr="00A24A28">
        <w:lastRenderedPageBreak/>
        <w:t>6.3. Tipografía y estilo visual</w:t>
      </w:r>
      <w:bookmarkEnd w:id="24"/>
    </w:p>
    <w:p w14:paraId="669F014F" w14:textId="77777777" w:rsidR="00A24A28" w:rsidRPr="00A24A28" w:rsidRDefault="00A24A28" w:rsidP="00BF2CA6">
      <w:pPr>
        <w:numPr>
          <w:ilvl w:val="0"/>
          <w:numId w:val="12"/>
        </w:numPr>
        <w:rPr>
          <w:rFonts w:ascii="Arial" w:hAnsi="Arial" w:cs="Arial"/>
        </w:rPr>
      </w:pPr>
      <w:r w:rsidRPr="00A24A28">
        <w:rPr>
          <w:rFonts w:ascii="Arial" w:hAnsi="Arial" w:cs="Arial"/>
          <w:b/>
          <w:bCs/>
        </w:rPr>
        <w:t>Tipografía</w:t>
      </w:r>
      <w:r w:rsidRPr="00A24A28">
        <w:rPr>
          <w:rFonts w:ascii="Arial" w:hAnsi="Arial" w:cs="Arial"/>
        </w:rPr>
        <w:t>:</w:t>
      </w:r>
    </w:p>
    <w:p w14:paraId="7D0229EF" w14:textId="77777777" w:rsidR="00A24A28" w:rsidRPr="00A24A28" w:rsidRDefault="00A24A28" w:rsidP="00BF2CA6">
      <w:pPr>
        <w:numPr>
          <w:ilvl w:val="1"/>
          <w:numId w:val="12"/>
        </w:numPr>
        <w:rPr>
          <w:rFonts w:ascii="Arial" w:hAnsi="Arial" w:cs="Arial"/>
        </w:rPr>
      </w:pPr>
      <w:r w:rsidRPr="00A24A28">
        <w:rPr>
          <w:rFonts w:ascii="Arial" w:hAnsi="Arial" w:cs="Arial"/>
        </w:rPr>
        <w:t xml:space="preserve">Se utilizó la fuente predeterminada de </w:t>
      </w:r>
      <w:proofErr w:type="spellStart"/>
      <w:r w:rsidRPr="00A24A28">
        <w:rPr>
          <w:rFonts w:ascii="Arial" w:hAnsi="Arial" w:cs="Arial"/>
        </w:rPr>
        <w:t>Power</w:t>
      </w:r>
      <w:proofErr w:type="spellEnd"/>
      <w:r w:rsidRPr="00A24A28">
        <w:rPr>
          <w:rFonts w:ascii="Arial" w:hAnsi="Arial" w:cs="Arial"/>
        </w:rPr>
        <w:t xml:space="preserve"> BI para maximizar la legibilidad:</w:t>
      </w:r>
    </w:p>
    <w:p w14:paraId="570FA7CA" w14:textId="77777777" w:rsidR="00A24A28" w:rsidRPr="00A24A28" w:rsidRDefault="00A24A28" w:rsidP="00BF2CA6">
      <w:pPr>
        <w:numPr>
          <w:ilvl w:val="2"/>
          <w:numId w:val="12"/>
        </w:numPr>
        <w:rPr>
          <w:rFonts w:ascii="Arial" w:hAnsi="Arial" w:cs="Arial"/>
        </w:rPr>
      </w:pPr>
      <w:r w:rsidRPr="00A24A28">
        <w:rPr>
          <w:rFonts w:ascii="Arial" w:hAnsi="Arial" w:cs="Arial"/>
          <w:b/>
          <w:bCs/>
        </w:rPr>
        <w:t>Cabeceras</w:t>
      </w:r>
      <w:r w:rsidRPr="00A24A28">
        <w:rPr>
          <w:rFonts w:ascii="Arial" w:hAnsi="Arial" w:cs="Arial"/>
        </w:rPr>
        <w:t xml:space="preserve">: Fuente </w:t>
      </w:r>
      <w:r w:rsidRPr="00A24A28">
        <w:rPr>
          <w:rFonts w:ascii="Arial" w:hAnsi="Arial" w:cs="Arial"/>
          <w:b/>
          <w:bCs/>
        </w:rPr>
        <w:t>Segoe UI Bold</w:t>
      </w:r>
      <w:r w:rsidRPr="00A24A28">
        <w:rPr>
          <w:rFonts w:ascii="Arial" w:hAnsi="Arial" w:cs="Arial"/>
        </w:rPr>
        <w:t xml:space="preserve"> en tamaños ajustados según el contexto (18px para títulos principales).</w:t>
      </w:r>
    </w:p>
    <w:p w14:paraId="0EA4D4DD" w14:textId="77777777" w:rsidR="00A24A28" w:rsidRDefault="00A24A28" w:rsidP="00BF2CA6">
      <w:pPr>
        <w:numPr>
          <w:ilvl w:val="2"/>
          <w:numId w:val="12"/>
        </w:numPr>
        <w:rPr>
          <w:rFonts w:ascii="Arial" w:hAnsi="Arial" w:cs="Arial"/>
        </w:rPr>
      </w:pPr>
      <w:r w:rsidRPr="00A24A28">
        <w:rPr>
          <w:rFonts w:ascii="Arial" w:hAnsi="Arial" w:cs="Arial"/>
          <w:b/>
          <w:bCs/>
        </w:rPr>
        <w:t>Texto descriptivo</w:t>
      </w:r>
      <w:r w:rsidRPr="00A24A28">
        <w:rPr>
          <w:rFonts w:ascii="Arial" w:hAnsi="Arial" w:cs="Arial"/>
        </w:rPr>
        <w:t xml:space="preserve">: Fuente </w:t>
      </w:r>
      <w:r w:rsidRPr="00A24A28">
        <w:rPr>
          <w:rFonts w:ascii="Arial" w:hAnsi="Arial" w:cs="Arial"/>
          <w:b/>
          <w:bCs/>
        </w:rPr>
        <w:t>Segoe UI Regular</w:t>
      </w:r>
      <w:r w:rsidRPr="00A24A28">
        <w:rPr>
          <w:rFonts w:ascii="Arial" w:hAnsi="Arial" w:cs="Arial"/>
        </w:rPr>
        <w:t xml:space="preserve"> en 12px.</w:t>
      </w:r>
    </w:p>
    <w:p w14:paraId="0A08775C" w14:textId="77777777" w:rsidR="003E3130" w:rsidRPr="003E3130" w:rsidRDefault="003E3130" w:rsidP="006E5ABE">
      <w:pPr>
        <w:pStyle w:val="Ttulo1"/>
      </w:pPr>
      <w:bookmarkStart w:id="25" w:name="_Toc183701228"/>
      <w:r w:rsidRPr="003E3130">
        <w:t>7. Guía de Usabilidad</w:t>
      </w:r>
      <w:bookmarkEnd w:id="25"/>
    </w:p>
    <w:p w14:paraId="49BFBADC" w14:textId="53F7B48C" w:rsidR="003E3130" w:rsidRDefault="003E3130" w:rsidP="006E5ABE">
      <w:pPr>
        <w:pStyle w:val="Ttulo2"/>
      </w:pPr>
      <w:bookmarkStart w:id="26" w:name="_Toc183701229"/>
      <w:r w:rsidRPr="00BD1D01">
        <w:t>7.1. Instrucciones de Uso</w:t>
      </w:r>
      <w:bookmarkEnd w:id="26"/>
    </w:p>
    <w:p w14:paraId="4A53CC43" w14:textId="335C0C95" w:rsidR="00BC2294" w:rsidRDefault="00BC2294" w:rsidP="006E5ABE">
      <w:pPr>
        <w:pStyle w:val="Ttulo3"/>
      </w:pPr>
      <w:bookmarkStart w:id="27" w:name="_Toc183701230"/>
      <w:r w:rsidRPr="00BC2294">
        <w:t>7.1.1. Navegación general</w:t>
      </w:r>
      <w:bookmarkEnd w:id="27"/>
    </w:p>
    <w:p w14:paraId="0D442A45" w14:textId="77777777" w:rsidR="00BC2294" w:rsidRPr="00BC2294" w:rsidRDefault="00BC2294" w:rsidP="00BC2294">
      <w:pPr>
        <w:spacing w:after="0"/>
        <w:rPr>
          <w:rFonts w:ascii="Arial" w:hAnsi="Arial" w:cs="Arial"/>
        </w:rPr>
      </w:pPr>
    </w:p>
    <w:p w14:paraId="0BD00820" w14:textId="31707034" w:rsidR="00BC2294" w:rsidRDefault="00BC2294" w:rsidP="00BC2294">
      <w:pPr>
        <w:spacing w:after="0"/>
        <w:rPr>
          <w:rFonts w:ascii="Arial" w:hAnsi="Arial" w:cs="Arial"/>
        </w:rPr>
      </w:pPr>
      <w:r>
        <w:t>El informe de Ejemplo Documentación Técnica se divide en tres páginas en las que se analiza la actividad comercial de los regiones según los ventas que estén trabajando en cada momento para las preparaciones de los campañas:</w:t>
      </w:r>
    </w:p>
    <w:p w14:paraId="5832DF7E" w14:textId="77777777" w:rsidR="00804410" w:rsidRPr="00BC2294" w:rsidRDefault="00804410" w:rsidP="00BC2294">
      <w:pPr>
        <w:spacing w:after="0"/>
        <w:rPr>
          <w:rFonts w:ascii="Arial" w:hAnsi="Arial" w:cs="Arial"/>
        </w:rPr>
      </w:pPr>
    </w:p>
    <w:p w14:paraId="46D468AD" w14:textId="5736F7D8" w:rsidR="00BC2294" w:rsidRPr="00D552C5" w:rsidRDefault="00BC2294" w:rsidP="00BF2CA6">
      <w:pPr>
        <w:numPr>
          <w:ilvl w:val="0"/>
          <w:numId w:val="13"/>
        </w:numPr>
        <w:spacing w:after="0"/>
        <w:rPr>
          <w:rFonts w:ascii="Arial" w:hAnsi="Arial" w:cs="Arial"/>
        </w:rPr>
      </w:pPr>
      <w:r>
        <w:t xml:space="preserve">Informe de Ventas Diario: Presenta una tabla-horario que muestra que ventas se están prestando en cada pabellón y en cada hora, así como el comercial que está llevando a cabo la tarea y la etapa en la que se encuentra el campaña. </w:t>
      </w:r>
    </w:p>
    <w:p w14:paraId="5DC07F66" w14:textId="4E2F4D7E" w:rsidR="00BC2294" w:rsidRPr="00BC2294" w:rsidRDefault="00BC2294" w:rsidP="00BF2CA6">
      <w:pPr>
        <w:numPr>
          <w:ilvl w:val="0"/>
          <w:numId w:val="13"/>
        </w:numPr>
        <w:spacing w:after="0"/>
        <w:rPr>
          <w:rFonts w:ascii="Arial" w:hAnsi="Arial" w:cs="Arial"/>
        </w:rPr>
      </w:pPr>
      <w:r>
        <w:t>Informe de Ventas Semanal: Presenta una tabla con los comerciales y los ventas que se prestan cada día, pudiendo ver los ventas que están trabajando según los días. Tiene posibilidad de ver el desglose de horas por cada día.</w:t>
      </w:r>
    </w:p>
    <w:p w14:paraId="3CE461FE" w14:textId="0EE001AE" w:rsidR="00BC2294" w:rsidRPr="00D915EE" w:rsidRDefault="00AE2A3D" w:rsidP="00BF2CA6">
      <w:pPr>
        <w:numPr>
          <w:ilvl w:val="0"/>
          <w:numId w:val="13"/>
        </w:numPr>
        <w:spacing w:after="0"/>
        <w:rPr>
          <w:rFonts w:ascii="Arial" w:hAnsi="Arial" w:cs="Arial"/>
        </w:rPr>
      </w:pPr>
      <w:r>
        <w:t>Informe de Ventas Semanal per proveidor: Presenta una tabla filtrada por comercial en la jerarquía más alta para ver que días son los que tienen que trabajar los comerciales y que ventas van a prestar. Esta tabla la podremos exportar en Excel y mantener los colores con una plantilla en Plataforma Documental.</w:t>
      </w:r>
    </w:p>
    <w:p w14:paraId="51D699C2" w14:textId="77777777" w:rsidR="00BC2294" w:rsidRPr="00D915EE" w:rsidRDefault="00BC2294" w:rsidP="00BC2294">
      <w:pPr>
        <w:spacing w:after="0"/>
        <w:ind w:left="720"/>
        <w:rPr>
          <w:rFonts w:ascii="Arial" w:hAnsi="Arial" w:cs="Arial"/>
        </w:rPr>
      </w:pPr>
    </w:p>
    <w:p w14:paraId="3816268A" w14:textId="77777777" w:rsidR="00D44616" w:rsidRPr="00D915EE" w:rsidRDefault="00D44616" w:rsidP="00D30EEB">
      <w:pPr>
        <w:pStyle w:val="Ttulo4"/>
      </w:pPr>
    </w:p>
    <w:p w14:paraId="66E8C261" w14:textId="4514F7DA" w:rsidR="00D43C72" w:rsidRPr="00E15B12" w:rsidRDefault="00A86ACB" w:rsidP="00D30EEB">
      <w:pPr>
        <w:pStyle w:val="Ttulo4"/>
      </w:pPr>
      <w:r w:rsidRPr="00BC2294">
        <w:t xml:space="preserve">Informe </w:t>
      </w:r>
      <w:r w:rsidR="009E24D2">
        <w:t>diari</w:t>
      </w:r>
      <w:r w:rsidR="00456E43">
        <w:t>o</w:t>
      </w:r>
      <w:r w:rsidR="00BC2294" w:rsidRPr="00BC2294">
        <w:t>:</w:t>
      </w:r>
    </w:p>
    <w:p w14:paraId="29BFDF0C" w14:textId="77777777" w:rsidR="009E24D2" w:rsidRDefault="009E24D2" w:rsidP="003E3130">
      <w:pPr>
        <w:rPr>
          <w:rFonts w:ascii="Arial" w:hAnsi="Arial" w:cs="Arial"/>
        </w:rPr>
      </w:pPr>
    </w:p>
    <w:p w14:paraId="240D8292" w14:textId="00EBFE25" w:rsidR="00884ED0" w:rsidRDefault="00884ED0" w:rsidP="00884ED0">
      <w:pPr>
        <w:spacing w:after="0"/>
        <w:rPr>
          <w:rFonts w:ascii="Arial" w:hAnsi="Arial" w:cs="Arial"/>
        </w:rPr>
      </w:pPr>
      <w:r>
        <w:t xml:space="preserve"> Visualización principal: Tabla horario con la actividad comercial de los regiones con las tareas de preparación de campañas. Cada comercial tiene su propio color, si no se selecciona comercial, se entenderá como múltiple y se pintará de color gris. </w:t>
      </w:r>
    </w:p>
    <w:p w14:paraId="19E3B36C" w14:textId="77777777" w:rsidR="00AD2EC0" w:rsidRDefault="00AD2EC0" w:rsidP="00884ED0">
      <w:pPr>
        <w:spacing w:after="0"/>
        <w:rPr>
          <w:rFonts w:ascii="Arial" w:hAnsi="Arial" w:cs="Arial"/>
        </w:rPr>
      </w:pPr>
    </w:p>
    <w:p w14:paraId="1C35DDCD" w14:textId="50754355" w:rsidR="00AD2EC0" w:rsidRDefault="00AD2EC0" w:rsidP="00AD2EC0">
      <w:pPr>
        <w:spacing w:after="0"/>
        <w:jc w:val="center"/>
        <w:rPr>
          <w:rFonts w:ascii="Arial" w:hAnsi="Arial" w:cs="Arial"/>
        </w:rPr>
      </w:pPr>
    </w:p>
    <w:p w14:paraId="003BF6E0" w14:textId="77777777" w:rsidR="00DA7AFE" w:rsidRPr="00884ED0" w:rsidRDefault="00DA7AFE" w:rsidP="00884ED0">
      <w:pPr>
        <w:spacing w:after="0"/>
        <w:rPr>
          <w:rFonts w:ascii="Arial" w:hAnsi="Arial" w:cs="Arial"/>
        </w:rPr>
      </w:pPr>
    </w:p>
    <w:p w14:paraId="4214F517" w14:textId="11B681B4" w:rsidR="00E15B12" w:rsidRDefault="00E15B12" w:rsidP="00E15B12">
      <w:pPr>
        <w:rPr>
          <w:rFonts w:ascii="Arial" w:hAnsi="Arial" w:cs="Arial"/>
        </w:rPr>
      </w:pPr>
      <w:r w:rsidRPr="00E15B12">
        <w:rPr>
          <w:rFonts w:ascii="Arial" w:hAnsi="Arial" w:cs="Arial"/>
          <w:b/>
          <w:bCs/>
          <w:u w:val="single"/>
        </w:rPr>
        <w:lastRenderedPageBreak/>
        <w:t xml:space="preserve">Título e información filtrada: </w:t>
      </w:r>
      <w:r w:rsidRPr="00E15B12">
        <w:rPr>
          <w:rFonts w:ascii="Arial" w:hAnsi="Arial" w:cs="Arial"/>
        </w:rPr>
        <w:t xml:space="preserve">En la esquina superior izquierda nos encontramos con el título del reporte y </w:t>
      </w:r>
      <w:r w:rsidR="00CA4D22">
        <w:rPr>
          <w:rFonts w:ascii="Arial" w:hAnsi="Arial" w:cs="Arial"/>
        </w:rPr>
        <w:t xml:space="preserve">en el centro tendremos una tarjeta con los filtros aplicados. Esta tarjeta aparece cuando los filtros están ocultos. </w:t>
      </w:r>
    </w:p>
    <w:p w14:paraId="277A5DC5" w14:textId="5765D073" w:rsidR="00435E50" w:rsidRDefault="00CA2A55" w:rsidP="00E63F76">
      <w:pPr>
        <w:jc w:val="center"/>
        <w:rPr>
          <w:rFonts w:ascii="Arial" w:hAnsi="Arial" w:cs="Arial"/>
        </w:rPr>
      </w:pPr>
      <w:r>
        <w:rPr>
          <w:noProof/>
        </w:rPr>
        <w:drawing>
          <wp:inline distT="0" distB="0" distL="0" distR="0" wp14:anchorId="71F5A686" wp14:editId="6B50E932">
            <wp:extent cx="2779827" cy="1852838"/>
            <wp:effectExtent l="0" t="0" r="1905" b="0"/>
            <wp:docPr id="1906166211" name="Imagen 12" descr="Imagen gen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generad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99547" cy="1865982"/>
                    </a:xfrm>
                    <a:prstGeom prst="rect">
                      <a:avLst/>
                    </a:prstGeom>
                    <a:noFill/>
                    <a:ln>
                      <a:noFill/>
                    </a:ln>
                  </pic:spPr>
                </pic:pic>
              </a:graphicData>
            </a:graphic>
          </wp:inline>
        </w:drawing>
      </w:r>
    </w:p>
    <w:p w14:paraId="377255BC" w14:textId="77777777" w:rsidR="00EE1FAA" w:rsidRDefault="00EE1FAA" w:rsidP="00E63F76">
      <w:pPr>
        <w:jc w:val="center"/>
        <w:rPr>
          <w:rFonts w:ascii="Arial" w:hAnsi="Arial" w:cs="Arial"/>
        </w:rPr>
      </w:pPr>
    </w:p>
    <w:p w14:paraId="1E5E6F99" w14:textId="77777777" w:rsidR="00EE1FAA" w:rsidRPr="00BC2294" w:rsidRDefault="00EE1FAA" w:rsidP="00EE1FAA">
      <w:pPr>
        <w:spacing w:after="0"/>
        <w:rPr>
          <w:rFonts w:ascii="Arial" w:hAnsi="Arial" w:cs="Arial"/>
        </w:rPr>
      </w:pPr>
      <w:r w:rsidRPr="00435E50">
        <w:rPr>
          <w:rFonts w:ascii="Arial" w:hAnsi="Arial" w:cs="Arial"/>
          <w:b/>
          <w:bCs/>
          <w:u w:val="single"/>
        </w:rPr>
        <w:t>Navegación entre páginas:</w:t>
      </w:r>
      <w:r>
        <w:rPr>
          <w:rFonts w:ascii="Arial" w:hAnsi="Arial" w:cs="Arial"/>
        </w:rPr>
        <w:t xml:space="preserve"> </w:t>
      </w:r>
      <w:r w:rsidRPr="00BC2294">
        <w:rPr>
          <w:rFonts w:ascii="Arial" w:hAnsi="Arial" w:cs="Arial"/>
        </w:rPr>
        <w:t>Cada sección está diseñada con botones de navegación en la parte superior del informe para moverse entre las páginas de forma intuitiva.</w:t>
      </w:r>
    </w:p>
    <w:p w14:paraId="62C4EC53" w14:textId="77777777" w:rsidR="00EE1FAA" w:rsidRDefault="00EE1FAA" w:rsidP="00E63F76">
      <w:pPr>
        <w:jc w:val="center"/>
        <w:rPr>
          <w:rFonts w:ascii="Arial" w:hAnsi="Arial" w:cs="Arial"/>
        </w:rPr>
      </w:pPr>
    </w:p>
    <w:p w14:paraId="3B339A5B" w14:textId="79FBAC20" w:rsidR="00EE1FAA" w:rsidRDefault="00EE1FAA" w:rsidP="00E63F76">
      <w:pPr>
        <w:jc w:val="center"/>
        <w:rPr>
          <w:rFonts w:ascii="Arial" w:hAnsi="Arial" w:cs="Arial"/>
        </w:rPr>
      </w:pPr>
    </w:p>
    <w:p w14:paraId="79B08DF9" w14:textId="6D5BBE97" w:rsidR="00435E50" w:rsidRDefault="00CA2A55" w:rsidP="00CA2A55">
      <w:pPr>
        <w:jc w:val="center"/>
        <w:rPr>
          <w:rFonts w:ascii="Arial" w:hAnsi="Arial" w:cs="Arial"/>
        </w:rPr>
      </w:pPr>
      <w:r>
        <w:rPr>
          <w:noProof/>
        </w:rPr>
        <w:drawing>
          <wp:inline distT="0" distB="0" distL="0" distR="0" wp14:anchorId="54C369F3" wp14:editId="3C569913">
            <wp:extent cx="2706675" cy="1804080"/>
            <wp:effectExtent l="0" t="0" r="0" b="5715"/>
            <wp:docPr id="2044962628" name="Imagen 13" descr="Imagen gen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generad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14424" cy="1809245"/>
                    </a:xfrm>
                    <a:prstGeom prst="rect">
                      <a:avLst/>
                    </a:prstGeom>
                    <a:noFill/>
                    <a:ln>
                      <a:noFill/>
                    </a:ln>
                  </pic:spPr>
                </pic:pic>
              </a:graphicData>
            </a:graphic>
          </wp:inline>
        </w:drawing>
      </w:r>
    </w:p>
    <w:p w14:paraId="1D3C1CEC" w14:textId="66AC0BAD" w:rsidR="008F4CA1" w:rsidRDefault="008F4CA1" w:rsidP="004B4C24">
      <w:pPr>
        <w:jc w:val="center"/>
        <w:rPr>
          <w:noProof/>
        </w:rPr>
      </w:pPr>
    </w:p>
    <w:p w14:paraId="78FD9C40" w14:textId="7E8DE4ED" w:rsidR="00483918" w:rsidRDefault="008F4CA1" w:rsidP="00483918">
      <w:pPr>
        <w:rPr>
          <w:rFonts w:ascii="Arial" w:hAnsi="Arial" w:cs="Arial"/>
        </w:rPr>
      </w:pPr>
      <w:r w:rsidRPr="00BB4496">
        <w:rPr>
          <w:rFonts w:ascii="Arial" w:hAnsi="Arial" w:cs="Arial"/>
          <w:b/>
          <w:bCs/>
          <w:u w:val="single"/>
        </w:rPr>
        <w:t>Panel de filtros</w:t>
      </w:r>
      <w:r w:rsidRPr="00BB4496">
        <w:rPr>
          <w:rFonts w:ascii="Arial" w:hAnsi="Arial" w:cs="Arial"/>
        </w:rPr>
        <w:t xml:space="preserve">: </w:t>
      </w:r>
      <w:r w:rsidR="00483918" w:rsidRPr="00483918">
        <w:rPr>
          <w:rFonts w:ascii="Arial" w:hAnsi="Arial" w:cs="Arial"/>
        </w:rPr>
        <w:t>En la esquina superior derecha de cada página del informe, representado por un ícono de tres líneas horizontales.</w:t>
      </w:r>
    </w:p>
    <w:p w14:paraId="5FF09812" w14:textId="7E163947" w:rsidR="00494577" w:rsidRDefault="00494577" w:rsidP="00483918">
      <w:pPr>
        <w:rPr>
          <w:rFonts w:ascii="Arial" w:hAnsi="Arial" w:cs="Arial"/>
        </w:rPr>
      </w:pPr>
    </w:p>
    <w:p w14:paraId="1B3B2851" w14:textId="4979C736" w:rsidR="00494577" w:rsidRDefault="00494577" w:rsidP="00483918">
      <w:pPr>
        <w:rPr>
          <w:rFonts w:ascii="Arial" w:hAnsi="Arial" w:cs="Arial"/>
        </w:rPr>
      </w:pPr>
    </w:p>
    <w:p w14:paraId="0BE1D3D7" w14:textId="683F3D16" w:rsidR="00494577" w:rsidRDefault="00494577" w:rsidP="00483918">
      <w:pPr>
        <w:rPr>
          <w:rFonts w:ascii="Arial" w:hAnsi="Arial" w:cs="Arial"/>
        </w:rPr>
      </w:pPr>
    </w:p>
    <w:p w14:paraId="1F245309" w14:textId="7F1E0B2C" w:rsidR="00494577" w:rsidRDefault="00494577" w:rsidP="00483918">
      <w:pPr>
        <w:rPr>
          <w:rFonts w:ascii="Arial" w:hAnsi="Arial" w:cs="Arial"/>
        </w:rPr>
      </w:pPr>
    </w:p>
    <w:p w14:paraId="3ABA8B50" w14:textId="37B92234" w:rsidR="00494577" w:rsidRDefault="00494577" w:rsidP="00483918">
      <w:pPr>
        <w:rPr>
          <w:rFonts w:ascii="Arial" w:hAnsi="Arial" w:cs="Arial"/>
        </w:rPr>
      </w:pPr>
    </w:p>
    <w:p w14:paraId="2C06DC7D" w14:textId="5758CC4D" w:rsidR="00494577" w:rsidRDefault="00494577" w:rsidP="00483918">
      <w:pPr>
        <w:rPr>
          <w:rFonts w:ascii="Arial" w:hAnsi="Arial" w:cs="Arial"/>
        </w:rPr>
      </w:pPr>
    </w:p>
    <w:p w14:paraId="6ABE8E74" w14:textId="77777777" w:rsidR="00494577" w:rsidRDefault="00494577" w:rsidP="00483918">
      <w:pPr>
        <w:rPr>
          <w:rFonts w:ascii="Arial" w:hAnsi="Arial" w:cs="Arial"/>
        </w:rPr>
      </w:pPr>
    </w:p>
    <w:p w14:paraId="1B4E9E67" w14:textId="4D8CA43F" w:rsidR="00494577" w:rsidRDefault="00494577" w:rsidP="00483918">
      <w:pPr>
        <w:rPr>
          <w:rFonts w:ascii="Arial" w:hAnsi="Arial" w:cs="Arial"/>
        </w:rPr>
      </w:pPr>
    </w:p>
    <w:p w14:paraId="0447EC26" w14:textId="5F3E8489" w:rsidR="00494577" w:rsidRPr="00BB4496" w:rsidRDefault="00494577" w:rsidP="00494577">
      <w:pPr>
        <w:jc w:val="center"/>
        <w:rPr>
          <w:rFonts w:ascii="Arial" w:hAnsi="Arial" w:cs="Arial"/>
        </w:rPr>
      </w:pPr>
    </w:p>
    <w:p w14:paraId="0CE4D93A" w14:textId="77777777" w:rsidR="00483918" w:rsidRDefault="00483918" w:rsidP="00BF2CA6">
      <w:pPr>
        <w:numPr>
          <w:ilvl w:val="0"/>
          <w:numId w:val="16"/>
        </w:numPr>
        <w:rPr>
          <w:rFonts w:ascii="Arial" w:hAnsi="Arial" w:cs="Arial"/>
        </w:rPr>
      </w:pPr>
      <w:r w:rsidRPr="00483918">
        <w:rPr>
          <w:rFonts w:ascii="Arial" w:hAnsi="Arial" w:cs="Arial"/>
        </w:rPr>
        <w:t>Acción al hacer clic:</w:t>
      </w:r>
      <w:r w:rsidRPr="00BB4496">
        <w:rPr>
          <w:rFonts w:ascii="Arial" w:hAnsi="Arial" w:cs="Arial"/>
        </w:rPr>
        <w:t xml:space="preserve"> </w:t>
      </w:r>
      <w:r w:rsidRPr="00483918">
        <w:rPr>
          <w:rFonts w:ascii="Arial" w:hAnsi="Arial" w:cs="Arial"/>
        </w:rPr>
        <w:t>Se despliega un menú lateral que permite a los usuarios aplicar filtros globales a todo el informe.</w:t>
      </w:r>
    </w:p>
    <w:p w14:paraId="2852E915" w14:textId="32AF5DA3" w:rsidR="00B36B80" w:rsidRPr="00BB4496" w:rsidRDefault="00B36B80" w:rsidP="00BF2CA6">
      <w:pPr>
        <w:numPr>
          <w:ilvl w:val="0"/>
          <w:numId w:val="16"/>
        </w:numPr>
        <w:rPr>
          <w:rFonts w:ascii="Arial" w:hAnsi="Arial" w:cs="Arial"/>
        </w:rPr>
      </w:pPr>
      <w:r>
        <w:rPr>
          <w:rFonts w:ascii="Arial" w:hAnsi="Arial" w:cs="Arial"/>
        </w:rPr>
        <w:t xml:space="preserve">Botones superiores: La goma de borrar restablece todos los filtros y la flecha esconde el panel para mostrar la tarjeta con los filtros aplicados. </w:t>
      </w:r>
    </w:p>
    <w:p w14:paraId="4D9D95CE" w14:textId="77777777" w:rsidR="00D33864" w:rsidRDefault="00D33864" w:rsidP="00D33864">
      <w:pPr>
        <w:ind w:left="720"/>
        <w:rPr>
          <w:rFonts w:ascii="Arial" w:hAnsi="Arial" w:cs="Arial"/>
        </w:rPr>
      </w:pPr>
    </w:p>
    <w:p w14:paraId="6A613007" w14:textId="77777777" w:rsidR="00D33864" w:rsidRDefault="00D33864" w:rsidP="00D33864">
      <w:pPr>
        <w:ind w:left="720"/>
        <w:rPr>
          <w:rFonts w:ascii="Arial" w:hAnsi="Arial" w:cs="Arial"/>
        </w:rPr>
      </w:pPr>
    </w:p>
    <w:p w14:paraId="6034ED48" w14:textId="3188DBB3" w:rsidR="00483918" w:rsidRPr="00483918" w:rsidRDefault="00483918" w:rsidP="00BF2CA6">
      <w:pPr>
        <w:numPr>
          <w:ilvl w:val="0"/>
          <w:numId w:val="16"/>
        </w:numPr>
        <w:rPr>
          <w:rFonts w:ascii="Arial" w:hAnsi="Arial" w:cs="Arial"/>
        </w:rPr>
      </w:pPr>
      <w:r w:rsidRPr="00483918">
        <w:rPr>
          <w:rFonts w:ascii="Arial" w:hAnsi="Arial" w:cs="Arial"/>
        </w:rPr>
        <w:t>Filtros disponibles:</w:t>
      </w:r>
    </w:p>
    <w:p w14:paraId="697FC5AF" w14:textId="11971951" w:rsidR="00483918" w:rsidRPr="00483918" w:rsidRDefault="00456E43" w:rsidP="00BF2CA6">
      <w:pPr>
        <w:numPr>
          <w:ilvl w:val="0"/>
          <w:numId w:val="17"/>
        </w:numPr>
        <w:rPr>
          <w:rFonts w:ascii="Arial" w:hAnsi="Arial" w:cs="Arial"/>
        </w:rPr>
      </w:pPr>
      <w:r>
        <w:rPr>
          <w:rFonts w:ascii="Arial" w:hAnsi="Arial" w:cs="Arial"/>
        </w:rPr>
        <w:t>Fecha</w:t>
      </w:r>
      <w:r w:rsidR="00483918" w:rsidRPr="00483918">
        <w:rPr>
          <w:rFonts w:ascii="Arial" w:hAnsi="Arial" w:cs="Arial"/>
        </w:rPr>
        <w:t>:</w:t>
      </w:r>
    </w:p>
    <w:p w14:paraId="33B3E067" w14:textId="77777777" w:rsidR="00434FB6" w:rsidRDefault="00483918" w:rsidP="00BF2CA6">
      <w:pPr>
        <w:numPr>
          <w:ilvl w:val="1"/>
          <w:numId w:val="17"/>
        </w:numPr>
        <w:rPr>
          <w:rFonts w:ascii="Arial" w:hAnsi="Arial" w:cs="Arial"/>
        </w:rPr>
      </w:pPr>
      <w:r w:rsidRPr="00483918">
        <w:rPr>
          <w:rFonts w:ascii="Arial" w:hAnsi="Arial" w:cs="Arial"/>
        </w:rPr>
        <w:t>Permite</w:t>
      </w:r>
      <w:r w:rsidR="005B7944">
        <w:rPr>
          <w:rFonts w:ascii="Arial" w:hAnsi="Arial" w:cs="Arial"/>
        </w:rPr>
        <w:t xml:space="preserve"> seleccionar la fecha necesaria para el análisis. </w:t>
      </w:r>
      <w:r w:rsidR="00434FB6">
        <w:rPr>
          <w:rFonts w:ascii="Arial" w:hAnsi="Arial" w:cs="Arial"/>
        </w:rPr>
        <w:t xml:space="preserve">La selección de la fecha es simple, ya que </w:t>
      </w:r>
      <w:r w:rsidR="005B7944">
        <w:rPr>
          <w:rFonts w:ascii="Arial" w:hAnsi="Arial" w:cs="Arial"/>
        </w:rPr>
        <w:t xml:space="preserve">el informe diario nos muestra los horarios </w:t>
      </w:r>
      <w:r w:rsidR="00434FB6">
        <w:rPr>
          <w:rFonts w:ascii="Arial" w:hAnsi="Arial" w:cs="Arial"/>
        </w:rPr>
        <w:t>de un solo día, seleccionar dos días podría dificultar la interpretación de los datos</w:t>
      </w:r>
      <w:r w:rsidR="005B7944">
        <w:rPr>
          <w:rFonts w:ascii="Arial" w:hAnsi="Arial" w:cs="Arial"/>
        </w:rPr>
        <w:t>.</w:t>
      </w:r>
    </w:p>
    <w:p w14:paraId="65CFC54E" w14:textId="01A223D1" w:rsidR="00483918" w:rsidRPr="00483918" w:rsidRDefault="00FE2755" w:rsidP="00BF2CA6">
      <w:pPr>
        <w:numPr>
          <w:ilvl w:val="1"/>
          <w:numId w:val="17"/>
        </w:numPr>
        <w:rPr>
          <w:rFonts w:ascii="Arial" w:hAnsi="Arial" w:cs="Arial"/>
        </w:rPr>
      </w:pPr>
      <w:r>
        <w:rPr>
          <w:rFonts w:ascii="Arial" w:hAnsi="Arial" w:cs="Arial"/>
        </w:rPr>
        <w:t xml:space="preserve"> El desplegable permite seleccionar la fecha </w:t>
      </w:r>
      <w:r w:rsidR="00434FB6">
        <w:rPr>
          <w:rFonts w:ascii="Arial" w:hAnsi="Arial" w:cs="Arial"/>
        </w:rPr>
        <w:t>filtrando primero por año y después por la fecha exacta. Contiene un buscador para escribir directamente la fecha deseada.</w:t>
      </w:r>
    </w:p>
    <w:p w14:paraId="6ED12F67" w14:textId="555CE3E3" w:rsidR="00483918" w:rsidRDefault="00483918" w:rsidP="00BF2CA6">
      <w:pPr>
        <w:numPr>
          <w:ilvl w:val="1"/>
          <w:numId w:val="17"/>
        </w:numPr>
        <w:rPr>
          <w:rFonts w:ascii="Arial" w:hAnsi="Arial" w:cs="Arial"/>
        </w:rPr>
      </w:pPr>
      <w:r>
        <w:t>Al cambiar esta selección, la tabla muestra los comerciales y los ventas que estarán ocupando los regiones durante las horas del día seleccionado</w:t>
      </w:r>
    </w:p>
    <w:p w14:paraId="5CF22562" w14:textId="35A05939" w:rsidR="00FE2755" w:rsidRDefault="00FE2755" w:rsidP="00FE2755">
      <w:pPr>
        <w:jc w:val="center"/>
        <w:rPr>
          <w:rFonts w:ascii="Arial" w:hAnsi="Arial" w:cs="Arial"/>
        </w:rPr>
      </w:pPr>
    </w:p>
    <w:p w14:paraId="4C14EB81" w14:textId="77777777" w:rsidR="00FE2755" w:rsidRDefault="00FE2755" w:rsidP="00FE2755">
      <w:pPr>
        <w:rPr>
          <w:rFonts w:ascii="Arial" w:hAnsi="Arial" w:cs="Arial"/>
        </w:rPr>
      </w:pPr>
    </w:p>
    <w:p w14:paraId="06E6CB3C" w14:textId="3AE5741A" w:rsidR="0033326C" w:rsidRDefault="0033326C" w:rsidP="0033326C">
      <w:pPr>
        <w:pStyle w:val="Prrafodelista"/>
        <w:numPr>
          <w:ilvl w:val="0"/>
          <w:numId w:val="17"/>
        </w:numPr>
        <w:rPr>
          <w:rFonts w:ascii="Arial" w:hAnsi="Arial" w:cs="Arial"/>
        </w:rPr>
      </w:pPr>
      <w:r>
        <w:t>Campaña:</w:t>
      </w:r>
    </w:p>
    <w:p w14:paraId="1B117330" w14:textId="74C40AB9" w:rsidR="0033326C" w:rsidRDefault="0033326C" w:rsidP="0033326C">
      <w:pPr>
        <w:pStyle w:val="Prrafodelista"/>
        <w:numPr>
          <w:ilvl w:val="1"/>
          <w:numId w:val="17"/>
        </w:numPr>
        <w:rPr>
          <w:rFonts w:ascii="Arial" w:hAnsi="Arial" w:cs="Arial"/>
        </w:rPr>
      </w:pPr>
      <w:r>
        <w:t>Permite seleccionar un campaña para monitorizar los ventas que necesita.</w:t>
      </w:r>
    </w:p>
    <w:p w14:paraId="5CEC2918" w14:textId="77777777" w:rsidR="0033326C" w:rsidRDefault="0033326C" w:rsidP="0033326C">
      <w:pPr>
        <w:pStyle w:val="Prrafodelista"/>
        <w:ind w:left="2496"/>
        <w:rPr>
          <w:rFonts w:ascii="Arial" w:hAnsi="Arial" w:cs="Arial"/>
        </w:rPr>
      </w:pPr>
    </w:p>
    <w:p w14:paraId="6A147C19" w14:textId="5F0F64E2" w:rsidR="00483918" w:rsidRPr="0033326C" w:rsidRDefault="00473D99" w:rsidP="0033326C">
      <w:pPr>
        <w:pStyle w:val="Prrafodelista"/>
        <w:numPr>
          <w:ilvl w:val="0"/>
          <w:numId w:val="17"/>
        </w:numPr>
        <w:rPr>
          <w:rFonts w:ascii="Arial" w:hAnsi="Arial" w:cs="Arial"/>
        </w:rPr>
      </w:pPr>
      <w:r>
        <w:t>Comercial:</w:t>
      </w:r>
    </w:p>
    <w:p w14:paraId="06BB8FE4" w14:textId="711283D0" w:rsidR="008F4CA1" w:rsidRPr="0033326C" w:rsidRDefault="00234557" w:rsidP="0084180D">
      <w:pPr>
        <w:pStyle w:val="Prrafodelista"/>
        <w:numPr>
          <w:ilvl w:val="0"/>
          <w:numId w:val="67"/>
        </w:numPr>
        <w:rPr>
          <w:b/>
          <w:bCs/>
          <w:noProof/>
        </w:rPr>
      </w:pPr>
      <w:r>
        <w:t>Permite seleccionar el comercial deseado para ver que ventas va a prestar dentro del día seleccionado.</w:t>
      </w:r>
    </w:p>
    <w:p w14:paraId="32330E11" w14:textId="77777777" w:rsidR="0033326C" w:rsidRPr="0033326C" w:rsidRDefault="0033326C" w:rsidP="0033326C">
      <w:pPr>
        <w:pStyle w:val="Prrafodelista"/>
        <w:ind w:left="2484"/>
        <w:rPr>
          <w:rFonts w:ascii="Arial" w:hAnsi="Arial" w:cs="Arial"/>
        </w:rPr>
      </w:pPr>
    </w:p>
    <w:p w14:paraId="41E5FA7B" w14:textId="2A77C768" w:rsidR="0033326C" w:rsidRDefault="0033326C" w:rsidP="0033326C">
      <w:pPr>
        <w:pStyle w:val="Prrafodelista"/>
        <w:numPr>
          <w:ilvl w:val="0"/>
          <w:numId w:val="17"/>
        </w:numPr>
        <w:rPr>
          <w:rFonts w:ascii="Arial" w:hAnsi="Arial" w:cs="Arial"/>
        </w:rPr>
      </w:pPr>
      <w:r w:rsidRPr="0033326C">
        <w:rPr>
          <w:rFonts w:ascii="Arial" w:hAnsi="Arial" w:cs="Arial"/>
        </w:rPr>
        <w:t>Zon</w:t>
      </w:r>
      <w:r w:rsidR="00456E43">
        <w:rPr>
          <w:rFonts w:ascii="Arial" w:hAnsi="Arial" w:cs="Arial"/>
        </w:rPr>
        <w:t>a</w:t>
      </w:r>
      <w:r w:rsidRPr="0033326C">
        <w:rPr>
          <w:rFonts w:ascii="Arial" w:hAnsi="Arial" w:cs="Arial"/>
        </w:rPr>
        <w:t>s</w:t>
      </w:r>
      <w:r>
        <w:rPr>
          <w:rFonts w:ascii="Arial" w:hAnsi="Arial" w:cs="Arial"/>
        </w:rPr>
        <w:t xml:space="preserve">: </w:t>
      </w:r>
    </w:p>
    <w:p w14:paraId="1DB504C3" w14:textId="77777777" w:rsidR="0028398D" w:rsidRDefault="00E12E56" w:rsidP="0033326C">
      <w:pPr>
        <w:pStyle w:val="Prrafodelista"/>
        <w:numPr>
          <w:ilvl w:val="1"/>
          <w:numId w:val="17"/>
        </w:numPr>
        <w:rPr>
          <w:rFonts w:ascii="Arial" w:hAnsi="Arial" w:cs="Arial"/>
        </w:rPr>
      </w:pPr>
      <w:r>
        <w:t>Permite seleccionar las regións para filtrar las que más interese analizar.</w:t>
      </w:r>
    </w:p>
    <w:p w14:paraId="4AC6468A" w14:textId="77777777" w:rsidR="0028398D" w:rsidRDefault="0028398D" w:rsidP="0028398D">
      <w:pPr>
        <w:pStyle w:val="Prrafodelista"/>
        <w:ind w:left="2496"/>
        <w:rPr>
          <w:rFonts w:ascii="Arial" w:hAnsi="Arial" w:cs="Arial"/>
        </w:rPr>
      </w:pPr>
    </w:p>
    <w:p w14:paraId="16ED2316" w14:textId="20F3F8F7" w:rsidR="0028398D" w:rsidRDefault="00456E43" w:rsidP="0028398D">
      <w:pPr>
        <w:pStyle w:val="Prrafodelista"/>
        <w:numPr>
          <w:ilvl w:val="0"/>
          <w:numId w:val="17"/>
        </w:numPr>
        <w:rPr>
          <w:rFonts w:ascii="Arial" w:hAnsi="Arial" w:cs="Arial"/>
        </w:rPr>
      </w:pPr>
      <w:r>
        <w:rPr>
          <w:rFonts w:ascii="Arial" w:hAnsi="Arial" w:cs="Arial"/>
        </w:rPr>
        <w:t>Tipo de servicio</w:t>
      </w:r>
      <w:r w:rsidR="0028398D">
        <w:rPr>
          <w:rFonts w:ascii="Arial" w:hAnsi="Arial" w:cs="Arial"/>
        </w:rPr>
        <w:t>:</w:t>
      </w:r>
    </w:p>
    <w:p w14:paraId="1CC9BEBF" w14:textId="77777777" w:rsidR="0028398D" w:rsidRDefault="0028398D" w:rsidP="0028398D">
      <w:pPr>
        <w:pStyle w:val="Prrafodelista"/>
        <w:numPr>
          <w:ilvl w:val="1"/>
          <w:numId w:val="17"/>
        </w:numPr>
        <w:rPr>
          <w:rFonts w:ascii="Arial" w:hAnsi="Arial" w:cs="Arial"/>
        </w:rPr>
      </w:pPr>
      <w:r>
        <w:t>Permite seleccionar el origen del producto de los datos</w:t>
      </w:r>
    </w:p>
    <w:p w14:paraId="43A24DA9" w14:textId="77777777" w:rsidR="0028398D" w:rsidRDefault="0028398D" w:rsidP="0028398D">
      <w:pPr>
        <w:pStyle w:val="Prrafodelista"/>
        <w:ind w:left="2496"/>
        <w:rPr>
          <w:rFonts w:ascii="Arial" w:hAnsi="Arial" w:cs="Arial"/>
        </w:rPr>
      </w:pPr>
    </w:p>
    <w:p w14:paraId="0A286684" w14:textId="77777777" w:rsidR="0028398D" w:rsidRDefault="0028398D" w:rsidP="0028398D">
      <w:pPr>
        <w:pStyle w:val="Prrafodelista"/>
        <w:numPr>
          <w:ilvl w:val="0"/>
          <w:numId w:val="17"/>
        </w:numPr>
        <w:rPr>
          <w:rFonts w:ascii="Arial" w:hAnsi="Arial" w:cs="Arial"/>
        </w:rPr>
      </w:pPr>
      <w:r>
        <w:t>Producto:</w:t>
      </w:r>
    </w:p>
    <w:p w14:paraId="4981E60F" w14:textId="3381DA9C" w:rsidR="0033326C" w:rsidRPr="0033326C" w:rsidRDefault="0028398D" w:rsidP="0028398D">
      <w:pPr>
        <w:pStyle w:val="Prrafodelista"/>
        <w:numPr>
          <w:ilvl w:val="1"/>
          <w:numId w:val="17"/>
        </w:numPr>
        <w:rPr>
          <w:rFonts w:ascii="Arial" w:hAnsi="Arial" w:cs="Arial"/>
        </w:rPr>
      </w:pPr>
      <w:r>
        <w:t>Permite elegir el categoría de producto a prestar.</w:t>
      </w:r>
      <w:r>
        <w:br/>
      </w:r>
    </w:p>
    <w:p w14:paraId="4E99BDFE" w14:textId="140CB2C8" w:rsidR="00B25F5D" w:rsidRDefault="00702B40" w:rsidP="00702B40">
      <w:pPr>
        <w:rPr>
          <w:rFonts w:ascii="Arial" w:hAnsi="Arial" w:cs="Arial"/>
        </w:rPr>
      </w:pPr>
      <w:r>
        <w:t>Tooltip: Al pasar el cursor por encima de las celdas de la tabla, aparece un tooltip con el listado de transacciones que hay en la celda. Representa el campaña y la etapa en la que se encuentra.</w:t>
      </w:r>
    </w:p>
    <w:p w14:paraId="3ACE80B6" w14:textId="77777777" w:rsidR="00043866" w:rsidRDefault="00043866" w:rsidP="00702B40">
      <w:pPr>
        <w:jc w:val="center"/>
        <w:rPr>
          <w:rFonts w:ascii="Arial" w:hAnsi="Arial" w:cs="Arial"/>
        </w:rPr>
      </w:pPr>
    </w:p>
    <w:p w14:paraId="45426462" w14:textId="32ADD8B1" w:rsidR="00BB4496" w:rsidRDefault="00B25F5D" w:rsidP="00D30EEB">
      <w:pPr>
        <w:pStyle w:val="Ttulo4"/>
        <w:rPr>
          <w:noProof/>
        </w:rPr>
      </w:pPr>
      <w:r>
        <w:t>Informe de Ventas Semanal:</w:t>
      </w:r>
    </w:p>
    <w:p w14:paraId="2BAEF3BB" w14:textId="77777777" w:rsidR="005337B9" w:rsidRDefault="005337B9" w:rsidP="00C71607">
      <w:pPr>
        <w:rPr>
          <w:rFonts w:ascii="Arial" w:hAnsi="Arial" w:cs="Arial"/>
          <w:noProof/>
        </w:rPr>
      </w:pPr>
    </w:p>
    <w:p w14:paraId="75C5F7ED" w14:textId="11B2B75B" w:rsidR="00C71607" w:rsidRDefault="00C71607" w:rsidP="00C71607">
      <w:pPr>
        <w:spacing w:after="0"/>
        <w:rPr>
          <w:rFonts w:ascii="Arial" w:hAnsi="Arial" w:cs="Arial"/>
        </w:rPr>
      </w:pPr>
      <w:r>
        <w:t xml:space="preserve">Visualización principal: Tabla diaria con la actividad comercial de los regiones y las tareas de preparación de campañas según día de la semana. Cada comercial tiene su propio color, si no se selecciona comercial, se entenderá como múltiple y se pintará de color gris. </w:t>
      </w:r>
    </w:p>
    <w:p w14:paraId="5611432A" w14:textId="3A75E153" w:rsidR="00C71607" w:rsidRDefault="00C71607" w:rsidP="00C71607">
      <w:pPr>
        <w:spacing w:after="0"/>
        <w:jc w:val="center"/>
        <w:rPr>
          <w:rFonts w:ascii="Arial" w:hAnsi="Arial" w:cs="Arial"/>
        </w:rPr>
      </w:pPr>
      <w:r>
        <w:rPr>
          <w:rFonts w:ascii="Arial" w:hAnsi="Arial" w:cs="Arial"/>
        </w:rPr>
        <w:br/>
      </w:r>
      <w:r>
        <w:rPr>
          <w:rFonts w:ascii="Arial" w:hAnsi="Arial" w:cs="Arial"/>
        </w:rPr>
        <w:br/>
      </w:r>
      <w:r w:rsidR="00CA2A55">
        <w:rPr>
          <w:noProof/>
        </w:rPr>
        <w:drawing>
          <wp:inline distT="0" distB="0" distL="0" distR="0" wp14:anchorId="25C64510" wp14:editId="4F92AA94">
            <wp:extent cx="2399437" cy="2399437"/>
            <wp:effectExtent l="0" t="0" r="1270" b="1270"/>
            <wp:docPr id="951228277" name="Imagen 14" descr="Imagen gen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n generad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04679" cy="2404679"/>
                    </a:xfrm>
                    <a:prstGeom prst="rect">
                      <a:avLst/>
                    </a:prstGeom>
                    <a:noFill/>
                    <a:ln>
                      <a:noFill/>
                    </a:ln>
                  </pic:spPr>
                </pic:pic>
              </a:graphicData>
            </a:graphic>
          </wp:inline>
        </w:drawing>
      </w:r>
    </w:p>
    <w:p w14:paraId="6F540A97" w14:textId="77777777" w:rsidR="00D30EEB" w:rsidRDefault="00D30EEB" w:rsidP="00C71607">
      <w:pPr>
        <w:spacing w:after="0"/>
        <w:jc w:val="center"/>
        <w:rPr>
          <w:rFonts w:ascii="Arial" w:hAnsi="Arial" w:cs="Arial"/>
        </w:rPr>
      </w:pPr>
    </w:p>
    <w:p w14:paraId="20B8EBB3" w14:textId="77777777" w:rsidR="00C71607" w:rsidRDefault="00C71607" w:rsidP="00C71607">
      <w:pPr>
        <w:spacing w:after="0"/>
        <w:rPr>
          <w:rFonts w:ascii="Arial" w:hAnsi="Arial" w:cs="Arial"/>
        </w:rPr>
      </w:pPr>
    </w:p>
    <w:p w14:paraId="239CE130" w14:textId="13D2FDAF" w:rsidR="00B25F5D" w:rsidRDefault="00A93965" w:rsidP="00BB4496">
      <w:pPr>
        <w:rPr>
          <w:rFonts w:ascii="Arial" w:hAnsi="Arial" w:cs="Arial"/>
        </w:rPr>
      </w:pPr>
      <w:r w:rsidRPr="00687CD1">
        <w:rPr>
          <w:rFonts w:ascii="Arial" w:hAnsi="Arial" w:cs="Arial"/>
          <w:b/>
          <w:bCs/>
          <w:u w:val="single"/>
        </w:rPr>
        <w:t>Cabeceras y filtros:</w:t>
      </w:r>
      <w:r>
        <w:rPr>
          <w:rFonts w:ascii="Arial" w:hAnsi="Arial" w:cs="Arial"/>
        </w:rPr>
        <w:t xml:space="preserve"> En esta página del reporte, las cabeceras</w:t>
      </w:r>
      <w:r w:rsidR="00687CD1">
        <w:rPr>
          <w:rFonts w:ascii="Arial" w:hAnsi="Arial" w:cs="Arial"/>
        </w:rPr>
        <w:t xml:space="preserve"> con información, los botones de navegación y los filtros funcionan exactamente igual que en la anterior página. </w:t>
      </w:r>
    </w:p>
    <w:p w14:paraId="4D5D09B7" w14:textId="77777777" w:rsidR="00D30EEB" w:rsidRDefault="00D30EEB" w:rsidP="00BB4496">
      <w:pPr>
        <w:rPr>
          <w:rFonts w:ascii="Arial" w:hAnsi="Arial" w:cs="Arial"/>
        </w:rPr>
      </w:pPr>
    </w:p>
    <w:p w14:paraId="1791E267" w14:textId="26493061" w:rsidR="000532D4" w:rsidRDefault="00D30EEB" w:rsidP="00BB4496">
      <w:pPr>
        <w:rPr>
          <w:rFonts w:ascii="Arial" w:hAnsi="Arial" w:cs="Arial"/>
        </w:rPr>
      </w:pPr>
      <w:r>
        <w:t xml:space="preserve">Drill down columnas y filas: En esta página se puede aplicar un drill down para ver los ventas por días, o bajar a la jerarquía de horas, por lo que nos permitiría ver los días y los horarios simultáneamente. El drill down puede hacerse por filas también, por lo que habrá que </w:t>
      </w:r>
      <w:r>
        <w:lastRenderedPageBreak/>
        <w:t>seleccionar en el selector que se encuentra arriba a la derecha, si queremos expandir las filas por niveles o si queremos expandir las columnas para ver la fecha y la hora.</w:t>
      </w:r>
      <w:r>
        <w:br/>
      </w:r>
      <w:r>
        <w:br/>
        <w:t xml:space="preserve">Botones de información y acceso a Plataforma Documental: En la esquina superior izquierda de la tabla se encuentra el botón que abrirá el panel de información de la página y el botón que navegará hasta Plataforma Documental para terminar de realizar las acciones de extracción de datos en Excel. </w:t>
      </w:r>
      <w:r>
        <w:br/>
      </w:r>
      <w:r>
        <w:br/>
        <w:t>En el botón de información, encontraremos el siguiente panel, nos explicará como podemos expandir la tabla para ver el horario por días:</w:t>
      </w:r>
      <w:r>
        <w:br/>
      </w:r>
    </w:p>
    <w:p w14:paraId="2E428714" w14:textId="21575377" w:rsidR="00BD2A34" w:rsidRDefault="000532D4" w:rsidP="00456E43">
      <w:pPr>
        <w:rPr>
          <w:rFonts w:ascii="Arial" w:hAnsi="Arial" w:cs="Arial"/>
          <w:b/>
          <w:bCs/>
          <w:u w:val="single"/>
        </w:rPr>
      </w:pPr>
      <w:r>
        <w:t>Si le damos a la flecha, se nos abrirá otro panel que nos explicará los pasos a seguir para exportar la tabla a un fichero Excel que mantenga la estructura y los colores de los comerciales:</w:t>
      </w:r>
      <w:r>
        <w:br/>
      </w:r>
      <w:r>
        <w:br/>
      </w:r>
      <w:r>
        <w:br/>
      </w:r>
      <w:r>
        <w:br/>
        <w:t xml:space="preserve">De esta forma el usuario tiene toda la información necesaria para manejar el reporte. Por último, con el botón de Plataforma Documental, se navega hasta la carpeta de Plataforma Documental dónde el usuario tiene que guardar el archivo y ejecutar la automatización. </w:t>
      </w:r>
      <w:r>
        <w:br/>
      </w:r>
      <w:r>
        <w:br/>
      </w:r>
    </w:p>
    <w:p w14:paraId="2398E029" w14:textId="77777777" w:rsidR="00BD2A34" w:rsidRDefault="00BD2A34" w:rsidP="00BB4496">
      <w:pPr>
        <w:rPr>
          <w:rFonts w:ascii="Arial" w:hAnsi="Arial" w:cs="Arial"/>
          <w:b/>
          <w:bCs/>
          <w:u w:val="single"/>
        </w:rPr>
      </w:pPr>
    </w:p>
    <w:p w14:paraId="4AFC0C72" w14:textId="77777777" w:rsidR="007A4A28" w:rsidRDefault="007A4A28" w:rsidP="006E5ABE">
      <w:pPr>
        <w:pStyle w:val="Ttulo1"/>
      </w:pPr>
      <w:bookmarkStart w:id="28" w:name="_Toc183701231"/>
      <w:r w:rsidRPr="007A4A28">
        <w:lastRenderedPageBreak/>
        <w:t>8. Anexo. Descripción de Medidas DAX y Tablas</w:t>
      </w:r>
      <w:bookmarkEnd w:id="28"/>
    </w:p>
    <w:p w14:paraId="1FF21655" w14:textId="77777777" w:rsidR="00E16D2D" w:rsidRDefault="00FB6ACC" w:rsidP="006A511F">
      <w:pPr>
        <w:pStyle w:val="Ttulo2"/>
        <w:rPr>
          <w:rFonts w:ascii="Arial" w:eastAsiaTheme="minorHAnsi" w:hAnsi="Arial" w:cs="Arial"/>
          <w:color w:val="auto"/>
          <w:sz w:val="24"/>
          <w:szCs w:val="24"/>
        </w:rPr>
      </w:pPr>
      <w:r>
        <w:t>8.1 Medidas</w:t>
      </w:r>
      <w:r>
        <w:br/>
      </w:r>
      <w:r>
        <w:br/>
      </w:r>
      <w:r w:rsidRPr="00456E43">
        <w:rPr>
          <w:rFonts w:asciiTheme="minorHAnsi" w:eastAsiaTheme="minorHAnsi" w:hAnsiTheme="minorHAnsi" w:cstheme="minorBidi"/>
          <w:color w:val="auto"/>
          <w:sz w:val="24"/>
          <w:szCs w:val="24"/>
        </w:rPr>
        <w:t>Formato condicional color: Condicional que devuelve un color según comercial</w:t>
      </w:r>
      <w:r w:rsidRPr="00456E43">
        <w:rPr>
          <w:rFonts w:asciiTheme="minorHAnsi" w:eastAsiaTheme="minorHAnsi" w:hAnsiTheme="minorHAnsi" w:cstheme="minorBidi"/>
          <w:color w:val="auto"/>
          <w:sz w:val="24"/>
          <w:szCs w:val="24"/>
        </w:rPr>
        <w:br/>
      </w:r>
      <w:r w:rsidRPr="00456E43">
        <w:rPr>
          <w:rFonts w:asciiTheme="minorHAnsi" w:eastAsiaTheme="minorHAnsi" w:hAnsiTheme="minorHAnsi" w:cstheme="minorBidi"/>
          <w:color w:val="auto"/>
          <w:sz w:val="24"/>
          <w:szCs w:val="24"/>
        </w:rPr>
        <w:br/>
      </w:r>
      <w:r w:rsidRPr="00456E43">
        <w:rPr>
          <w:rFonts w:asciiTheme="minorHAnsi" w:eastAsiaTheme="minorHAnsi" w:hAnsiTheme="minorHAnsi" w:cstheme="minorBidi"/>
          <w:color w:val="auto"/>
          <w:sz w:val="24"/>
          <w:szCs w:val="24"/>
        </w:rPr>
        <w:br/>
      </w:r>
      <w:r w:rsidRPr="00456E43">
        <w:rPr>
          <w:rFonts w:asciiTheme="minorHAnsi" w:eastAsiaTheme="minorHAnsi" w:hAnsiTheme="minorHAnsi" w:cstheme="minorBidi"/>
          <w:color w:val="auto"/>
          <w:sz w:val="24"/>
          <w:szCs w:val="24"/>
        </w:rPr>
        <w:br/>
      </w:r>
      <w:r w:rsidRPr="00456E43">
        <w:rPr>
          <w:rFonts w:asciiTheme="minorHAnsi" w:eastAsiaTheme="minorHAnsi" w:hAnsiTheme="minorHAnsi" w:cstheme="minorBidi"/>
          <w:color w:val="auto"/>
          <w:sz w:val="24"/>
          <w:szCs w:val="24"/>
        </w:rPr>
        <w:br/>
        <w:t>Filtros aplicados: medida que muestra los filtros aplicados en el panel de segmentadores pop-up.</w:t>
      </w:r>
      <w:r w:rsidRPr="00456E43">
        <w:rPr>
          <w:rFonts w:asciiTheme="minorHAnsi" w:eastAsiaTheme="minorHAnsi" w:hAnsiTheme="minorHAnsi" w:cstheme="minorBidi"/>
          <w:color w:val="auto"/>
          <w:sz w:val="24"/>
          <w:szCs w:val="24"/>
        </w:rPr>
        <w:br/>
      </w:r>
      <w:r w:rsidRPr="00456E43">
        <w:rPr>
          <w:rFonts w:asciiTheme="minorHAnsi" w:eastAsiaTheme="minorHAnsi" w:hAnsiTheme="minorHAnsi" w:cstheme="minorBidi"/>
          <w:color w:val="auto"/>
          <w:sz w:val="24"/>
          <w:szCs w:val="24"/>
        </w:rPr>
        <w:br/>
      </w:r>
      <w:r>
        <w:br/>
      </w:r>
    </w:p>
    <w:p w14:paraId="5FC035DB" w14:textId="1B297173" w:rsidR="00FB6ACC" w:rsidRDefault="00E4783E" w:rsidP="006A511F">
      <w:pPr>
        <w:pStyle w:val="Ttulo2"/>
      </w:pPr>
      <w:r w:rsidRPr="000E738C">
        <w:rPr>
          <w:rFonts w:ascii="Arial" w:eastAsiaTheme="minorHAnsi" w:hAnsi="Arial" w:cs="Arial"/>
          <w:color w:val="auto"/>
          <w:sz w:val="24"/>
          <w:szCs w:val="24"/>
        </w:rPr>
        <w:br/>
      </w:r>
      <w:r w:rsidR="0054378C">
        <w:t>8.2 Tablas</w:t>
      </w:r>
      <w:r w:rsidR="00FB6ACC">
        <w:t xml:space="preserve"> </w:t>
      </w:r>
    </w:p>
    <w:p w14:paraId="05FC436A" w14:textId="5C9B77A6" w:rsidR="006A511F" w:rsidRPr="006A511F" w:rsidRDefault="00E16D2D" w:rsidP="006A511F">
      <w:r>
        <w:t>Medidas: Tabla contenedora de medidas</w:t>
      </w:r>
      <w:r>
        <w:br/>
      </w:r>
      <w:r>
        <w:br/>
        <w:t>Dim_DIM_Comerciales: Tabla de dimensión con la información de los comerciales</w:t>
      </w:r>
      <w:r>
        <w:br/>
      </w:r>
      <w:r>
        <w:br/>
        <w:t>FACT_Ventas: Tabla de hechos con los ventas que se van a realizar en los regiones, los comerciales encargados y los horarios.</w:t>
      </w:r>
    </w:p>
    <w:p w14:paraId="1AB8C360" w14:textId="77777777" w:rsidR="00474445" w:rsidRDefault="00474445" w:rsidP="00474445"/>
    <w:p w14:paraId="5D4838CF" w14:textId="77777777" w:rsidR="00474445" w:rsidRPr="00474445" w:rsidRDefault="00474445" w:rsidP="00474445"/>
    <w:sectPr w:rsidR="00474445" w:rsidRPr="00474445" w:rsidSect="008E008A">
      <w:footerReference w:type="default" r:id="rId21"/>
      <w:headerReference w:type="first" r:id="rId22"/>
      <w:footerReference w:type="first" r:id="rId23"/>
      <w:pgSz w:w="11906" w:h="16838"/>
      <w:pgMar w:top="1440" w:right="1080" w:bottom="1440" w:left="108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46D300" w14:textId="77777777" w:rsidR="007B5D34" w:rsidRDefault="007B5D34" w:rsidP="00071CBC">
      <w:pPr>
        <w:spacing w:after="0" w:line="240" w:lineRule="auto"/>
      </w:pPr>
      <w:r>
        <w:separator/>
      </w:r>
    </w:p>
  </w:endnote>
  <w:endnote w:type="continuationSeparator" w:id="0">
    <w:p w14:paraId="1A1E0715" w14:textId="77777777" w:rsidR="007B5D34" w:rsidRDefault="007B5D34" w:rsidP="00071C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7421610"/>
      <w:docPartObj>
        <w:docPartGallery w:val="Page Numbers (Bottom of Page)"/>
        <w:docPartUnique/>
      </w:docPartObj>
    </w:sdtPr>
    <w:sdtContent>
      <w:p w14:paraId="1D6D5FF2" w14:textId="0D7A7E63" w:rsidR="00806DE6" w:rsidRDefault="00806DE6">
        <w:pPr>
          <w:pStyle w:val="Piedepgina"/>
          <w:jc w:val="center"/>
        </w:pPr>
        <w:r>
          <w:rPr>
            <w:noProof/>
          </w:rPr>
          <mc:AlternateContent>
            <mc:Choice Requires="wps">
              <w:drawing>
                <wp:inline distT="0" distB="0" distL="0" distR="0" wp14:anchorId="67C1E69E" wp14:editId="7B5FDDA2">
                  <wp:extent cx="5467350" cy="45085"/>
                  <wp:effectExtent l="9525" t="9525" r="0" b="2540"/>
                  <wp:docPr id="564325429" name="Diagrama de flujo: decisión 8"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0DA8F28E" id="_x0000_t110" coordsize="21600,21600" o:spt="110" path="m10800,l,10800,10800,21600,21600,10800xe">
                  <v:stroke joinstyle="miter"/>
                  <v:path gradientshapeok="t" o:connecttype="rect" textboxrect="5400,5400,16200,16200"/>
                </v:shapetype>
                <v:shape id="Diagrama de flujo: decisión 8"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1" o:title="" type="pattern"/>
                  <w10:anchorlock/>
                </v:shape>
              </w:pict>
            </mc:Fallback>
          </mc:AlternateContent>
        </w:r>
      </w:p>
      <w:p w14:paraId="0806796B" w14:textId="67662FFA" w:rsidR="00806DE6" w:rsidRDefault="00806DE6">
        <w:pPr>
          <w:pStyle w:val="Piedepgina"/>
          <w:jc w:val="center"/>
        </w:pPr>
        <w:r>
          <w:fldChar w:fldCharType="begin"/>
        </w:r>
        <w:r>
          <w:instrText>PAGE    \* MERGEFORMAT</w:instrText>
        </w:r>
        <w:r>
          <w:fldChar w:fldCharType="separate"/>
        </w:r>
        <w:r>
          <w:t>2</w:t>
        </w:r>
        <w:r>
          <w:fldChar w:fldCharType="end"/>
        </w:r>
      </w:p>
    </w:sdtContent>
  </w:sdt>
  <w:p w14:paraId="4F4A1F3B" w14:textId="2D07A362" w:rsidR="000B720F" w:rsidRDefault="000B720F">
    <w:pPr>
      <w:pStyle w:val="Piedepgina"/>
      <w:rPr>
        <w:noProof/>
        <w:lang w:eastAsia="es-ES"/>
      </w:rPr>
    </w:pPr>
  </w:p>
  <w:p w14:paraId="3A9FEF01" w14:textId="77777777" w:rsidR="00456E43" w:rsidRDefault="00456E4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609C10" w14:textId="77777777" w:rsidR="009D2AA6" w:rsidRDefault="009D2AA6">
    <w:pPr>
      <w:pStyle w:val="Piedepgina"/>
      <w:jc w:val="center"/>
      <w:rPr>
        <w:caps/>
        <w:color w:val="156082" w:themeColor="accent1"/>
      </w:rPr>
    </w:pPr>
    <w:r>
      <w:rPr>
        <w:caps/>
        <w:color w:val="156082" w:themeColor="accent1"/>
      </w:rPr>
      <w:fldChar w:fldCharType="begin"/>
    </w:r>
    <w:r>
      <w:rPr>
        <w:caps/>
        <w:color w:val="156082" w:themeColor="accent1"/>
      </w:rPr>
      <w:instrText>PAGE   \* MERGEFORMAT</w:instrText>
    </w:r>
    <w:r>
      <w:rPr>
        <w:caps/>
        <w:color w:val="156082" w:themeColor="accent1"/>
      </w:rPr>
      <w:fldChar w:fldCharType="separate"/>
    </w:r>
    <w:r>
      <w:rPr>
        <w:caps/>
        <w:color w:val="156082" w:themeColor="accent1"/>
      </w:rPr>
      <w:t>2</w:t>
    </w:r>
    <w:r>
      <w:rPr>
        <w:caps/>
        <w:color w:val="156082" w:themeColor="accent1"/>
      </w:rPr>
      <w:fldChar w:fldCharType="end"/>
    </w:r>
  </w:p>
  <w:p w14:paraId="59E78194" w14:textId="793E8AD2" w:rsidR="00B66A38" w:rsidRDefault="00B66A3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1C5068" w14:textId="77777777" w:rsidR="007B5D34" w:rsidRDefault="007B5D34" w:rsidP="00071CBC">
      <w:pPr>
        <w:spacing w:after="0" w:line="240" w:lineRule="auto"/>
      </w:pPr>
      <w:r>
        <w:separator/>
      </w:r>
    </w:p>
  </w:footnote>
  <w:footnote w:type="continuationSeparator" w:id="0">
    <w:p w14:paraId="3DDB5ECB" w14:textId="77777777" w:rsidR="007B5D34" w:rsidRDefault="007B5D34" w:rsidP="00071C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26550108"/>
      <w:docPartObj>
        <w:docPartGallery w:val="Page Numbers (Top of Page)"/>
        <w:docPartUnique/>
      </w:docPartObj>
    </w:sdtPr>
    <w:sdtContent>
      <w:p w14:paraId="37E3D997" w14:textId="77777777" w:rsidR="00456E43" w:rsidRDefault="00456E43">
        <w:pPr>
          <w:pStyle w:val="Encabezado"/>
          <w:jc w:val="center"/>
        </w:pPr>
      </w:p>
      <w:p w14:paraId="39F4FAE3" w14:textId="3DBDDD69" w:rsidR="00FF5B49" w:rsidRDefault="00000000">
        <w:pPr>
          <w:pStyle w:val="Encabezado"/>
          <w:jc w:val="center"/>
        </w:pPr>
      </w:p>
    </w:sdtContent>
  </w:sdt>
  <w:p w14:paraId="73C52B2A" w14:textId="77777777" w:rsidR="00B66A38" w:rsidRDefault="00B66A3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A1083"/>
    <w:multiLevelType w:val="multilevel"/>
    <w:tmpl w:val="390613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C6567A"/>
    <w:multiLevelType w:val="multilevel"/>
    <w:tmpl w:val="A35223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3A721F"/>
    <w:multiLevelType w:val="multilevel"/>
    <w:tmpl w:val="C408F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6C4B2C"/>
    <w:multiLevelType w:val="multilevel"/>
    <w:tmpl w:val="0CC8A3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AD1A39"/>
    <w:multiLevelType w:val="multilevel"/>
    <w:tmpl w:val="5CF211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094CFC"/>
    <w:multiLevelType w:val="multilevel"/>
    <w:tmpl w:val="473E84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342097"/>
    <w:multiLevelType w:val="multilevel"/>
    <w:tmpl w:val="ED4AC6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B21218"/>
    <w:multiLevelType w:val="multilevel"/>
    <w:tmpl w:val="B2DC4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5C3C65"/>
    <w:multiLevelType w:val="multilevel"/>
    <w:tmpl w:val="99DE5A30"/>
    <w:lvl w:ilvl="0">
      <w:start w:val="1"/>
      <w:numFmt w:val="decimal"/>
      <w:lvlText w:val="%1."/>
      <w:lvlJc w:val="left"/>
      <w:pPr>
        <w:tabs>
          <w:tab w:val="num" w:pos="1776"/>
        </w:tabs>
        <w:ind w:left="1776" w:hanging="360"/>
      </w:pPr>
      <w:rPr>
        <w:rFonts w:ascii="Arial" w:hAnsi="Arial" w:cs="Arial" w:hint="default"/>
        <w:b w:val="0"/>
        <w:bCs w:val="0"/>
      </w:rPr>
    </w:lvl>
    <w:lvl w:ilvl="1">
      <w:start w:val="1"/>
      <w:numFmt w:val="bullet"/>
      <w:lvlText w:val="o"/>
      <w:lvlJc w:val="left"/>
      <w:pPr>
        <w:tabs>
          <w:tab w:val="num" w:pos="2496"/>
        </w:tabs>
        <w:ind w:left="2496" w:hanging="360"/>
      </w:pPr>
      <w:rPr>
        <w:rFonts w:ascii="Courier New" w:hAnsi="Courier New" w:hint="default"/>
        <w:sz w:val="20"/>
      </w:r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9" w15:restartNumberingAfterBreak="0">
    <w:nsid w:val="0EFC04EC"/>
    <w:multiLevelType w:val="multilevel"/>
    <w:tmpl w:val="26BEC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8466A8"/>
    <w:multiLevelType w:val="multilevel"/>
    <w:tmpl w:val="266A3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C44AE2"/>
    <w:multiLevelType w:val="multilevel"/>
    <w:tmpl w:val="F7B467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2A02AE"/>
    <w:multiLevelType w:val="multilevel"/>
    <w:tmpl w:val="F6CCB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E21260"/>
    <w:multiLevelType w:val="hybridMultilevel"/>
    <w:tmpl w:val="2E8407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9127932"/>
    <w:multiLevelType w:val="multilevel"/>
    <w:tmpl w:val="89D2BB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190C6D"/>
    <w:multiLevelType w:val="multilevel"/>
    <w:tmpl w:val="B5EA5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2A20C9"/>
    <w:multiLevelType w:val="multilevel"/>
    <w:tmpl w:val="DE700B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C43656"/>
    <w:multiLevelType w:val="multilevel"/>
    <w:tmpl w:val="74D6A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F74484"/>
    <w:multiLevelType w:val="multilevel"/>
    <w:tmpl w:val="9AEA6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1F505E"/>
    <w:multiLevelType w:val="multilevel"/>
    <w:tmpl w:val="CBD42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4A22BF"/>
    <w:multiLevelType w:val="multilevel"/>
    <w:tmpl w:val="458092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313556B"/>
    <w:multiLevelType w:val="multilevel"/>
    <w:tmpl w:val="48BE39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A815595"/>
    <w:multiLevelType w:val="multilevel"/>
    <w:tmpl w:val="17045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B7B3F8F"/>
    <w:multiLevelType w:val="multilevel"/>
    <w:tmpl w:val="28B4D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BE53B6B"/>
    <w:multiLevelType w:val="multilevel"/>
    <w:tmpl w:val="779E5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C9F799D"/>
    <w:multiLevelType w:val="multilevel"/>
    <w:tmpl w:val="A4C22B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DD21E43"/>
    <w:multiLevelType w:val="multilevel"/>
    <w:tmpl w:val="388E19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EE24A05"/>
    <w:multiLevelType w:val="multilevel"/>
    <w:tmpl w:val="BC36D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38E7F37"/>
    <w:multiLevelType w:val="multilevel"/>
    <w:tmpl w:val="68D2B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6A5179B"/>
    <w:multiLevelType w:val="multilevel"/>
    <w:tmpl w:val="AA5641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AA86DDC"/>
    <w:multiLevelType w:val="multilevel"/>
    <w:tmpl w:val="0CC8A3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ACA1736"/>
    <w:multiLevelType w:val="multilevel"/>
    <w:tmpl w:val="536A7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CAB1A39"/>
    <w:multiLevelType w:val="hybridMultilevel"/>
    <w:tmpl w:val="866ED17A"/>
    <w:lvl w:ilvl="0" w:tplc="0C0A000F">
      <w:start w:val="1"/>
      <w:numFmt w:val="decimal"/>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33" w15:restartNumberingAfterBreak="0">
    <w:nsid w:val="3CE434CD"/>
    <w:multiLevelType w:val="multilevel"/>
    <w:tmpl w:val="41E8B7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080" w:hanging="360"/>
      </w:pPr>
    </w:lvl>
    <w:lvl w:ilvl="2">
      <w:start w:val="1"/>
      <w:numFmt w:val="decimal"/>
      <w:lvlText w:val="%3."/>
      <w:lvlJc w:val="left"/>
      <w:pPr>
        <w:ind w:left="2160" w:hanging="360"/>
      </w:pPr>
      <w:rPr>
        <w:rFonts w:hint="default"/>
        <w:u w:val="none"/>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9B73E4F"/>
    <w:multiLevelType w:val="multilevel"/>
    <w:tmpl w:val="26BA14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A2A7E59"/>
    <w:multiLevelType w:val="multilevel"/>
    <w:tmpl w:val="D93C6C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DF27C39"/>
    <w:multiLevelType w:val="multilevel"/>
    <w:tmpl w:val="B24486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FC61B21"/>
    <w:multiLevelType w:val="multilevel"/>
    <w:tmpl w:val="F4B449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25C5013"/>
    <w:multiLevelType w:val="multilevel"/>
    <w:tmpl w:val="5D003D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5DA619D"/>
    <w:multiLevelType w:val="multilevel"/>
    <w:tmpl w:val="01649B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6EC6089"/>
    <w:multiLevelType w:val="multilevel"/>
    <w:tmpl w:val="57129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76C2427"/>
    <w:multiLevelType w:val="multilevel"/>
    <w:tmpl w:val="3D846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C00353C"/>
    <w:multiLevelType w:val="multilevel"/>
    <w:tmpl w:val="D9400808"/>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3" w15:restartNumberingAfterBreak="0">
    <w:nsid w:val="5C0B6396"/>
    <w:multiLevelType w:val="multilevel"/>
    <w:tmpl w:val="A112A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D4D2E78"/>
    <w:multiLevelType w:val="multilevel"/>
    <w:tmpl w:val="BC628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DBE0BF4"/>
    <w:multiLevelType w:val="multilevel"/>
    <w:tmpl w:val="99DE5A30"/>
    <w:lvl w:ilvl="0">
      <w:start w:val="1"/>
      <w:numFmt w:val="decimal"/>
      <w:lvlText w:val="%1."/>
      <w:lvlJc w:val="left"/>
      <w:pPr>
        <w:tabs>
          <w:tab w:val="num" w:pos="1776"/>
        </w:tabs>
        <w:ind w:left="1776" w:hanging="360"/>
      </w:pPr>
      <w:rPr>
        <w:rFonts w:ascii="Arial" w:hAnsi="Arial" w:cs="Arial" w:hint="default"/>
        <w:b w:val="0"/>
        <w:bCs w:val="0"/>
      </w:rPr>
    </w:lvl>
    <w:lvl w:ilvl="1">
      <w:start w:val="1"/>
      <w:numFmt w:val="bullet"/>
      <w:lvlText w:val="o"/>
      <w:lvlJc w:val="left"/>
      <w:pPr>
        <w:tabs>
          <w:tab w:val="num" w:pos="2496"/>
        </w:tabs>
        <w:ind w:left="2496" w:hanging="360"/>
      </w:pPr>
      <w:rPr>
        <w:rFonts w:ascii="Courier New" w:hAnsi="Courier New" w:hint="default"/>
        <w:sz w:val="20"/>
      </w:r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46" w15:restartNumberingAfterBreak="0">
    <w:nsid w:val="5DDE5EC4"/>
    <w:multiLevelType w:val="hybridMultilevel"/>
    <w:tmpl w:val="81ECC84C"/>
    <w:lvl w:ilvl="0" w:tplc="0C0A0003">
      <w:start w:val="1"/>
      <w:numFmt w:val="bullet"/>
      <w:lvlText w:val="o"/>
      <w:lvlJc w:val="left"/>
      <w:pPr>
        <w:ind w:left="2484" w:hanging="360"/>
      </w:pPr>
      <w:rPr>
        <w:rFonts w:ascii="Courier New" w:hAnsi="Courier New" w:cs="Courier New" w:hint="default"/>
      </w:rPr>
    </w:lvl>
    <w:lvl w:ilvl="1" w:tplc="0C0A0003" w:tentative="1">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47" w15:restartNumberingAfterBreak="0">
    <w:nsid w:val="5F5D404C"/>
    <w:multiLevelType w:val="multilevel"/>
    <w:tmpl w:val="EDAC6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344630F"/>
    <w:multiLevelType w:val="multilevel"/>
    <w:tmpl w:val="F3D4BA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7171FF0"/>
    <w:multiLevelType w:val="multilevel"/>
    <w:tmpl w:val="08F4CE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8706EC1"/>
    <w:multiLevelType w:val="multilevel"/>
    <w:tmpl w:val="841E0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8F96856"/>
    <w:multiLevelType w:val="multilevel"/>
    <w:tmpl w:val="FF642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92D27FE"/>
    <w:multiLevelType w:val="multilevel"/>
    <w:tmpl w:val="E3FA8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C4556C4"/>
    <w:multiLevelType w:val="multilevel"/>
    <w:tmpl w:val="B41416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FA9092C"/>
    <w:multiLevelType w:val="multilevel"/>
    <w:tmpl w:val="1E20377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0566025"/>
    <w:multiLevelType w:val="multilevel"/>
    <w:tmpl w:val="675EF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2E9180B"/>
    <w:multiLevelType w:val="multilevel"/>
    <w:tmpl w:val="1D9A12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4C31D61"/>
    <w:multiLevelType w:val="multilevel"/>
    <w:tmpl w:val="7324B35C"/>
    <w:lvl w:ilvl="0">
      <w:start w:val="1"/>
      <w:numFmt w:val="bullet"/>
      <w:lvlText w:val=""/>
      <w:lvlJc w:val="left"/>
      <w:pPr>
        <w:tabs>
          <w:tab w:val="num" w:pos="288"/>
        </w:tabs>
        <w:ind w:left="288" w:hanging="360"/>
      </w:pPr>
      <w:rPr>
        <w:rFonts w:ascii="Symbol" w:hAnsi="Symbol" w:hint="default"/>
        <w:sz w:val="20"/>
      </w:rPr>
    </w:lvl>
    <w:lvl w:ilvl="1">
      <w:start w:val="1"/>
      <w:numFmt w:val="bullet"/>
      <w:lvlText w:val="o"/>
      <w:lvlJc w:val="left"/>
      <w:pPr>
        <w:tabs>
          <w:tab w:val="num" w:pos="1008"/>
        </w:tabs>
        <w:ind w:left="1008" w:hanging="360"/>
      </w:pPr>
      <w:rPr>
        <w:rFonts w:ascii="Courier New" w:hAnsi="Courier New" w:hint="default"/>
        <w:sz w:val="20"/>
      </w:rPr>
    </w:lvl>
    <w:lvl w:ilvl="2" w:tentative="1">
      <w:start w:val="1"/>
      <w:numFmt w:val="bullet"/>
      <w:lvlText w:val=""/>
      <w:lvlJc w:val="left"/>
      <w:pPr>
        <w:tabs>
          <w:tab w:val="num" w:pos="1728"/>
        </w:tabs>
        <w:ind w:left="1728" w:hanging="360"/>
      </w:pPr>
      <w:rPr>
        <w:rFonts w:ascii="Wingdings" w:hAnsi="Wingdings" w:hint="default"/>
        <w:sz w:val="20"/>
      </w:rPr>
    </w:lvl>
    <w:lvl w:ilvl="3" w:tentative="1">
      <w:start w:val="1"/>
      <w:numFmt w:val="bullet"/>
      <w:lvlText w:val=""/>
      <w:lvlJc w:val="left"/>
      <w:pPr>
        <w:tabs>
          <w:tab w:val="num" w:pos="2448"/>
        </w:tabs>
        <w:ind w:left="2448" w:hanging="360"/>
      </w:pPr>
      <w:rPr>
        <w:rFonts w:ascii="Wingdings" w:hAnsi="Wingdings" w:hint="default"/>
        <w:sz w:val="20"/>
      </w:rPr>
    </w:lvl>
    <w:lvl w:ilvl="4" w:tentative="1">
      <w:start w:val="1"/>
      <w:numFmt w:val="bullet"/>
      <w:lvlText w:val=""/>
      <w:lvlJc w:val="left"/>
      <w:pPr>
        <w:tabs>
          <w:tab w:val="num" w:pos="3168"/>
        </w:tabs>
        <w:ind w:left="3168" w:hanging="360"/>
      </w:pPr>
      <w:rPr>
        <w:rFonts w:ascii="Wingdings" w:hAnsi="Wingdings" w:hint="default"/>
        <w:sz w:val="20"/>
      </w:rPr>
    </w:lvl>
    <w:lvl w:ilvl="5" w:tentative="1">
      <w:start w:val="1"/>
      <w:numFmt w:val="bullet"/>
      <w:lvlText w:val=""/>
      <w:lvlJc w:val="left"/>
      <w:pPr>
        <w:tabs>
          <w:tab w:val="num" w:pos="3888"/>
        </w:tabs>
        <w:ind w:left="3888" w:hanging="360"/>
      </w:pPr>
      <w:rPr>
        <w:rFonts w:ascii="Wingdings" w:hAnsi="Wingdings" w:hint="default"/>
        <w:sz w:val="20"/>
      </w:rPr>
    </w:lvl>
    <w:lvl w:ilvl="6" w:tentative="1">
      <w:start w:val="1"/>
      <w:numFmt w:val="bullet"/>
      <w:lvlText w:val=""/>
      <w:lvlJc w:val="left"/>
      <w:pPr>
        <w:tabs>
          <w:tab w:val="num" w:pos="4608"/>
        </w:tabs>
        <w:ind w:left="4608" w:hanging="360"/>
      </w:pPr>
      <w:rPr>
        <w:rFonts w:ascii="Wingdings" w:hAnsi="Wingdings" w:hint="default"/>
        <w:sz w:val="20"/>
      </w:rPr>
    </w:lvl>
    <w:lvl w:ilvl="7" w:tentative="1">
      <w:start w:val="1"/>
      <w:numFmt w:val="bullet"/>
      <w:lvlText w:val=""/>
      <w:lvlJc w:val="left"/>
      <w:pPr>
        <w:tabs>
          <w:tab w:val="num" w:pos="5328"/>
        </w:tabs>
        <w:ind w:left="5328" w:hanging="360"/>
      </w:pPr>
      <w:rPr>
        <w:rFonts w:ascii="Wingdings" w:hAnsi="Wingdings" w:hint="default"/>
        <w:sz w:val="20"/>
      </w:rPr>
    </w:lvl>
    <w:lvl w:ilvl="8" w:tentative="1">
      <w:start w:val="1"/>
      <w:numFmt w:val="bullet"/>
      <w:lvlText w:val=""/>
      <w:lvlJc w:val="left"/>
      <w:pPr>
        <w:tabs>
          <w:tab w:val="num" w:pos="6048"/>
        </w:tabs>
        <w:ind w:left="6048" w:hanging="360"/>
      </w:pPr>
      <w:rPr>
        <w:rFonts w:ascii="Wingdings" w:hAnsi="Wingdings" w:hint="default"/>
        <w:sz w:val="20"/>
      </w:rPr>
    </w:lvl>
  </w:abstractNum>
  <w:abstractNum w:abstractNumId="58" w15:restartNumberingAfterBreak="0">
    <w:nsid w:val="74E54A85"/>
    <w:multiLevelType w:val="multilevel"/>
    <w:tmpl w:val="2520C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57E2D72"/>
    <w:multiLevelType w:val="multilevel"/>
    <w:tmpl w:val="3314F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67709F5"/>
    <w:multiLevelType w:val="multilevel"/>
    <w:tmpl w:val="57DAD40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61" w15:restartNumberingAfterBreak="0">
    <w:nsid w:val="77E018CD"/>
    <w:multiLevelType w:val="multilevel"/>
    <w:tmpl w:val="38FA5C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8327694"/>
    <w:multiLevelType w:val="multilevel"/>
    <w:tmpl w:val="BE2AD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8702345"/>
    <w:multiLevelType w:val="multilevel"/>
    <w:tmpl w:val="9D4E3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88E4240"/>
    <w:multiLevelType w:val="multilevel"/>
    <w:tmpl w:val="A7469B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9BE4BEE"/>
    <w:multiLevelType w:val="multilevel"/>
    <w:tmpl w:val="55D08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A0155F9"/>
    <w:multiLevelType w:val="multilevel"/>
    <w:tmpl w:val="F064E2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ADB79F8"/>
    <w:multiLevelType w:val="multilevel"/>
    <w:tmpl w:val="E7A2E7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E223CAB"/>
    <w:multiLevelType w:val="multilevel"/>
    <w:tmpl w:val="648A9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07909791">
    <w:abstractNumId w:val="21"/>
  </w:num>
  <w:num w:numId="2" w16cid:durableId="1716005273">
    <w:abstractNumId w:val="68"/>
  </w:num>
  <w:num w:numId="3" w16cid:durableId="1936549569">
    <w:abstractNumId w:val="9"/>
  </w:num>
  <w:num w:numId="4" w16cid:durableId="1014916929">
    <w:abstractNumId w:val="29"/>
  </w:num>
  <w:num w:numId="5" w16cid:durableId="1658607290">
    <w:abstractNumId w:val="58"/>
  </w:num>
  <w:num w:numId="6" w16cid:durableId="312292205">
    <w:abstractNumId w:val="54"/>
  </w:num>
  <w:num w:numId="7" w16cid:durableId="293369033">
    <w:abstractNumId w:val="67"/>
  </w:num>
  <w:num w:numId="8" w16cid:durableId="922647552">
    <w:abstractNumId w:val="1"/>
  </w:num>
  <w:num w:numId="9" w16cid:durableId="695229076">
    <w:abstractNumId w:val="36"/>
  </w:num>
  <w:num w:numId="10" w16cid:durableId="630788496">
    <w:abstractNumId w:val="53"/>
  </w:num>
  <w:num w:numId="11" w16cid:durableId="713962913">
    <w:abstractNumId w:val="50"/>
  </w:num>
  <w:num w:numId="12" w16cid:durableId="1880126087">
    <w:abstractNumId w:val="14"/>
  </w:num>
  <w:num w:numId="13" w16cid:durableId="1487086144">
    <w:abstractNumId w:val="41"/>
  </w:num>
  <w:num w:numId="14" w16cid:durableId="221331743">
    <w:abstractNumId w:val="11"/>
  </w:num>
  <w:num w:numId="15" w16cid:durableId="147791082">
    <w:abstractNumId w:val="4"/>
  </w:num>
  <w:num w:numId="16" w16cid:durableId="1694648370">
    <w:abstractNumId w:val="33"/>
  </w:num>
  <w:num w:numId="17" w16cid:durableId="499857176">
    <w:abstractNumId w:val="45"/>
  </w:num>
  <w:num w:numId="18" w16cid:durableId="714625701">
    <w:abstractNumId w:val="59"/>
  </w:num>
  <w:num w:numId="19" w16cid:durableId="822964869">
    <w:abstractNumId w:val="23"/>
  </w:num>
  <w:num w:numId="20" w16cid:durableId="427778102">
    <w:abstractNumId w:val="30"/>
  </w:num>
  <w:num w:numId="21" w16cid:durableId="886139493">
    <w:abstractNumId w:val="12"/>
  </w:num>
  <w:num w:numId="22" w16cid:durableId="1877809331">
    <w:abstractNumId w:val="24"/>
  </w:num>
  <w:num w:numId="23" w16cid:durableId="623580163">
    <w:abstractNumId w:val="31"/>
  </w:num>
  <w:num w:numId="24" w16cid:durableId="1019041975">
    <w:abstractNumId w:val="51"/>
  </w:num>
  <w:num w:numId="25" w16cid:durableId="1741557930">
    <w:abstractNumId w:val="3"/>
  </w:num>
  <w:num w:numId="26" w16cid:durableId="622730344">
    <w:abstractNumId w:val="40"/>
  </w:num>
  <w:num w:numId="27" w16cid:durableId="258682984">
    <w:abstractNumId w:val="52"/>
  </w:num>
  <w:num w:numId="28" w16cid:durableId="418647400">
    <w:abstractNumId w:val="15"/>
  </w:num>
  <w:num w:numId="29" w16cid:durableId="1826706551">
    <w:abstractNumId w:val="65"/>
  </w:num>
  <w:num w:numId="30" w16cid:durableId="2056419555">
    <w:abstractNumId w:val="28"/>
  </w:num>
  <w:num w:numId="31" w16cid:durableId="322977589">
    <w:abstractNumId w:val="47"/>
  </w:num>
  <w:num w:numId="32" w16cid:durableId="175920643">
    <w:abstractNumId w:val="17"/>
  </w:num>
  <w:num w:numId="33" w16cid:durableId="667559420">
    <w:abstractNumId w:val="62"/>
  </w:num>
  <w:num w:numId="34" w16cid:durableId="1419212864">
    <w:abstractNumId w:val="55"/>
  </w:num>
  <w:num w:numId="35" w16cid:durableId="1688174219">
    <w:abstractNumId w:val="63"/>
  </w:num>
  <w:num w:numId="36" w16cid:durableId="1186671169">
    <w:abstractNumId w:val="2"/>
  </w:num>
  <w:num w:numId="37" w16cid:durableId="1740521731">
    <w:abstractNumId w:val="43"/>
  </w:num>
  <w:num w:numId="38" w16cid:durableId="268438012">
    <w:abstractNumId w:val="44"/>
  </w:num>
  <w:num w:numId="39" w16cid:durableId="99495845">
    <w:abstractNumId w:val="0"/>
  </w:num>
  <w:num w:numId="40" w16cid:durableId="1717200122">
    <w:abstractNumId w:val="66"/>
  </w:num>
  <w:num w:numId="41" w16cid:durableId="1337032461">
    <w:abstractNumId w:val="48"/>
  </w:num>
  <w:num w:numId="42" w16cid:durableId="184684423">
    <w:abstractNumId w:val="64"/>
  </w:num>
  <w:num w:numId="43" w16cid:durableId="715861418">
    <w:abstractNumId w:val="38"/>
  </w:num>
  <w:num w:numId="44" w16cid:durableId="524250800">
    <w:abstractNumId w:val="49"/>
  </w:num>
  <w:num w:numId="45" w16cid:durableId="331300133">
    <w:abstractNumId w:val="27"/>
  </w:num>
  <w:num w:numId="46" w16cid:durableId="977225928">
    <w:abstractNumId w:val="7"/>
  </w:num>
  <w:num w:numId="47" w16cid:durableId="738164517">
    <w:abstractNumId w:val="42"/>
  </w:num>
  <w:num w:numId="48" w16cid:durableId="1330254536">
    <w:abstractNumId w:val="60"/>
  </w:num>
  <w:num w:numId="49" w16cid:durableId="744035452">
    <w:abstractNumId w:val="13"/>
  </w:num>
  <w:num w:numId="50" w16cid:durableId="2025279724">
    <w:abstractNumId w:val="37"/>
  </w:num>
  <w:num w:numId="51" w16cid:durableId="1034890768">
    <w:abstractNumId w:val="5"/>
  </w:num>
  <w:num w:numId="52" w16cid:durableId="1754931368">
    <w:abstractNumId w:val="34"/>
  </w:num>
  <w:num w:numId="53" w16cid:durableId="646470854">
    <w:abstractNumId w:val="61"/>
  </w:num>
  <w:num w:numId="54" w16cid:durableId="1567258161">
    <w:abstractNumId w:val="18"/>
  </w:num>
  <w:num w:numId="55" w16cid:durableId="1339194321">
    <w:abstractNumId w:val="26"/>
  </w:num>
  <w:num w:numId="56" w16cid:durableId="894514026">
    <w:abstractNumId w:val="35"/>
  </w:num>
  <w:num w:numId="57" w16cid:durableId="1768109935">
    <w:abstractNumId w:val="16"/>
  </w:num>
  <w:num w:numId="58" w16cid:durableId="379666598">
    <w:abstractNumId w:val="39"/>
  </w:num>
  <w:num w:numId="59" w16cid:durableId="1957714322">
    <w:abstractNumId w:val="56"/>
  </w:num>
  <w:num w:numId="60" w16cid:durableId="542134180">
    <w:abstractNumId w:val="57"/>
  </w:num>
  <w:num w:numId="61" w16cid:durableId="58214425">
    <w:abstractNumId w:val="19"/>
  </w:num>
  <w:num w:numId="62" w16cid:durableId="1968120927">
    <w:abstractNumId w:val="25"/>
  </w:num>
  <w:num w:numId="63" w16cid:durableId="264581419">
    <w:abstractNumId w:val="10"/>
  </w:num>
  <w:num w:numId="64" w16cid:durableId="2009208116">
    <w:abstractNumId w:val="6"/>
  </w:num>
  <w:num w:numId="65" w16cid:durableId="530802655">
    <w:abstractNumId w:val="22"/>
  </w:num>
  <w:num w:numId="66" w16cid:durableId="700479311">
    <w:abstractNumId w:val="20"/>
  </w:num>
  <w:num w:numId="67" w16cid:durableId="749039485">
    <w:abstractNumId w:val="46"/>
  </w:num>
  <w:num w:numId="68" w16cid:durableId="1127352865">
    <w:abstractNumId w:val="32"/>
  </w:num>
  <w:num w:numId="69" w16cid:durableId="960497850">
    <w:abstractNumId w:val="8"/>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ara Lozano Martí">
    <w15:presenceInfo w15:providerId="AD" w15:userId="S::sara.lozano@raona.com::15976fbb-5d3f-4e0e-8625-1d8ea7ab09e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111A"/>
    <w:rsid w:val="00001711"/>
    <w:rsid w:val="00002939"/>
    <w:rsid w:val="00013552"/>
    <w:rsid w:val="000137BE"/>
    <w:rsid w:val="00017CA7"/>
    <w:rsid w:val="00020389"/>
    <w:rsid w:val="00021BB1"/>
    <w:rsid w:val="00043866"/>
    <w:rsid w:val="00043FFF"/>
    <w:rsid w:val="00047E27"/>
    <w:rsid w:val="000532D4"/>
    <w:rsid w:val="000558F3"/>
    <w:rsid w:val="00055D85"/>
    <w:rsid w:val="00062B0F"/>
    <w:rsid w:val="00071CBC"/>
    <w:rsid w:val="00072BBC"/>
    <w:rsid w:val="00084932"/>
    <w:rsid w:val="00085A79"/>
    <w:rsid w:val="00085C2A"/>
    <w:rsid w:val="00097C48"/>
    <w:rsid w:val="000A052A"/>
    <w:rsid w:val="000A44F2"/>
    <w:rsid w:val="000A603E"/>
    <w:rsid w:val="000B0352"/>
    <w:rsid w:val="000B0793"/>
    <w:rsid w:val="000B720F"/>
    <w:rsid w:val="000C0FA6"/>
    <w:rsid w:val="000C3084"/>
    <w:rsid w:val="000C4CC1"/>
    <w:rsid w:val="000C730D"/>
    <w:rsid w:val="000D2318"/>
    <w:rsid w:val="000D5A34"/>
    <w:rsid w:val="000E738C"/>
    <w:rsid w:val="000F25B1"/>
    <w:rsid w:val="0010155A"/>
    <w:rsid w:val="0010460F"/>
    <w:rsid w:val="001247DD"/>
    <w:rsid w:val="00130D1F"/>
    <w:rsid w:val="001812B7"/>
    <w:rsid w:val="00182AB1"/>
    <w:rsid w:val="00183DF0"/>
    <w:rsid w:val="00185D68"/>
    <w:rsid w:val="00197EC5"/>
    <w:rsid w:val="001A3C6D"/>
    <w:rsid w:val="001B2B3F"/>
    <w:rsid w:val="001B3214"/>
    <w:rsid w:val="001B43D2"/>
    <w:rsid w:val="001C1D18"/>
    <w:rsid w:val="001D439C"/>
    <w:rsid w:val="001D6ABF"/>
    <w:rsid w:val="001E66EA"/>
    <w:rsid w:val="001F085D"/>
    <w:rsid w:val="001F23E0"/>
    <w:rsid w:val="001F3913"/>
    <w:rsid w:val="001F5D4E"/>
    <w:rsid w:val="00200F93"/>
    <w:rsid w:val="00201BEA"/>
    <w:rsid w:val="00202F38"/>
    <w:rsid w:val="00212B13"/>
    <w:rsid w:val="0021665D"/>
    <w:rsid w:val="00227FC1"/>
    <w:rsid w:val="00234557"/>
    <w:rsid w:val="00237109"/>
    <w:rsid w:val="00243878"/>
    <w:rsid w:val="00246F7F"/>
    <w:rsid w:val="002662AE"/>
    <w:rsid w:val="0026739C"/>
    <w:rsid w:val="00267917"/>
    <w:rsid w:val="002768F3"/>
    <w:rsid w:val="002821F2"/>
    <w:rsid w:val="0028398D"/>
    <w:rsid w:val="0028569F"/>
    <w:rsid w:val="00291FA8"/>
    <w:rsid w:val="002938B8"/>
    <w:rsid w:val="002A55FA"/>
    <w:rsid w:val="002B68C7"/>
    <w:rsid w:val="002C5926"/>
    <w:rsid w:val="002D1779"/>
    <w:rsid w:val="002D1DD1"/>
    <w:rsid w:val="002E53F3"/>
    <w:rsid w:val="002F0BF6"/>
    <w:rsid w:val="00305346"/>
    <w:rsid w:val="00305F82"/>
    <w:rsid w:val="00312405"/>
    <w:rsid w:val="0033326C"/>
    <w:rsid w:val="00337D71"/>
    <w:rsid w:val="00343415"/>
    <w:rsid w:val="00347603"/>
    <w:rsid w:val="00373F5C"/>
    <w:rsid w:val="00380FDE"/>
    <w:rsid w:val="00381822"/>
    <w:rsid w:val="0039111A"/>
    <w:rsid w:val="003A05B7"/>
    <w:rsid w:val="003C795A"/>
    <w:rsid w:val="003D146A"/>
    <w:rsid w:val="003D783E"/>
    <w:rsid w:val="003E3130"/>
    <w:rsid w:val="003E5263"/>
    <w:rsid w:val="003F1C49"/>
    <w:rsid w:val="0040298B"/>
    <w:rsid w:val="004231D3"/>
    <w:rsid w:val="00434FB6"/>
    <w:rsid w:val="004355BC"/>
    <w:rsid w:val="00435E50"/>
    <w:rsid w:val="00442404"/>
    <w:rsid w:val="00445857"/>
    <w:rsid w:val="004515CF"/>
    <w:rsid w:val="00453F2B"/>
    <w:rsid w:val="00456E43"/>
    <w:rsid w:val="00457A05"/>
    <w:rsid w:val="00461A23"/>
    <w:rsid w:val="004654E6"/>
    <w:rsid w:val="00473D99"/>
    <w:rsid w:val="00474445"/>
    <w:rsid w:val="0047652B"/>
    <w:rsid w:val="00482E44"/>
    <w:rsid w:val="00483918"/>
    <w:rsid w:val="00494577"/>
    <w:rsid w:val="004949C8"/>
    <w:rsid w:val="004A5875"/>
    <w:rsid w:val="004B353B"/>
    <w:rsid w:val="004B4C24"/>
    <w:rsid w:val="004B5888"/>
    <w:rsid w:val="004C1BF8"/>
    <w:rsid w:val="004C6310"/>
    <w:rsid w:val="004E461C"/>
    <w:rsid w:val="004E7151"/>
    <w:rsid w:val="00506D7A"/>
    <w:rsid w:val="005122DE"/>
    <w:rsid w:val="00515778"/>
    <w:rsid w:val="0052098A"/>
    <w:rsid w:val="00524D88"/>
    <w:rsid w:val="005337B9"/>
    <w:rsid w:val="00537A8C"/>
    <w:rsid w:val="005411F5"/>
    <w:rsid w:val="0054378C"/>
    <w:rsid w:val="00546D56"/>
    <w:rsid w:val="00555128"/>
    <w:rsid w:val="00555DBE"/>
    <w:rsid w:val="0056569C"/>
    <w:rsid w:val="00570239"/>
    <w:rsid w:val="0058380B"/>
    <w:rsid w:val="00590388"/>
    <w:rsid w:val="00590CC3"/>
    <w:rsid w:val="005A07FD"/>
    <w:rsid w:val="005B01CE"/>
    <w:rsid w:val="005B5594"/>
    <w:rsid w:val="005B6EC5"/>
    <w:rsid w:val="005B7944"/>
    <w:rsid w:val="005B7EC1"/>
    <w:rsid w:val="005C060D"/>
    <w:rsid w:val="005C3529"/>
    <w:rsid w:val="005C39B1"/>
    <w:rsid w:val="005C462A"/>
    <w:rsid w:val="005C5451"/>
    <w:rsid w:val="005D7831"/>
    <w:rsid w:val="005E63D9"/>
    <w:rsid w:val="005F05A1"/>
    <w:rsid w:val="005F21F5"/>
    <w:rsid w:val="005F6DE7"/>
    <w:rsid w:val="006038B7"/>
    <w:rsid w:val="00623267"/>
    <w:rsid w:val="00626FF3"/>
    <w:rsid w:val="00632388"/>
    <w:rsid w:val="006357B9"/>
    <w:rsid w:val="00635F3D"/>
    <w:rsid w:val="0065488B"/>
    <w:rsid w:val="006600D4"/>
    <w:rsid w:val="00662204"/>
    <w:rsid w:val="00665C72"/>
    <w:rsid w:val="00667192"/>
    <w:rsid w:val="00685DBB"/>
    <w:rsid w:val="00687CD1"/>
    <w:rsid w:val="00690EDE"/>
    <w:rsid w:val="00692FC7"/>
    <w:rsid w:val="00696D48"/>
    <w:rsid w:val="00697E69"/>
    <w:rsid w:val="006A4E49"/>
    <w:rsid w:val="006A511F"/>
    <w:rsid w:val="006A517A"/>
    <w:rsid w:val="006A5A6B"/>
    <w:rsid w:val="006B69FA"/>
    <w:rsid w:val="006E0F87"/>
    <w:rsid w:val="006E1263"/>
    <w:rsid w:val="006E2EB0"/>
    <w:rsid w:val="006E5ABE"/>
    <w:rsid w:val="006E6FB2"/>
    <w:rsid w:val="006E7073"/>
    <w:rsid w:val="006E723D"/>
    <w:rsid w:val="006E7CAD"/>
    <w:rsid w:val="006F0215"/>
    <w:rsid w:val="006F074B"/>
    <w:rsid w:val="006F0798"/>
    <w:rsid w:val="006F3F48"/>
    <w:rsid w:val="006F49F3"/>
    <w:rsid w:val="006F633A"/>
    <w:rsid w:val="006F78D2"/>
    <w:rsid w:val="00702B40"/>
    <w:rsid w:val="007039B9"/>
    <w:rsid w:val="00706397"/>
    <w:rsid w:val="0071020A"/>
    <w:rsid w:val="00726DA0"/>
    <w:rsid w:val="00727D34"/>
    <w:rsid w:val="0073078E"/>
    <w:rsid w:val="007464FB"/>
    <w:rsid w:val="007469B5"/>
    <w:rsid w:val="007473A2"/>
    <w:rsid w:val="007543A2"/>
    <w:rsid w:val="00755CE2"/>
    <w:rsid w:val="007611D6"/>
    <w:rsid w:val="007657AF"/>
    <w:rsid w:val="007678F0"/>
    <w:rsid w:val="007717AD"/>
    <w:rsid w:val="0077687C"/>
    <w:rsid w:val="00796282"/>
    <w:rsid w:val="007A4A28"/>
    <w:rsid w:val="007A5238"/>
    <w:rsid w:val="007A5DBC"/>
    <w:rsid w:val="007A77CE"/>
    <w:rsid w:val="007B5D34"/>
    <w:rsid w:val="007C163C"/>
    <w:rsid w:val="007C433D"/>
    <w:rsid w:val="007D6D0E"/>
    <w:rsid w:val="00804410"/>
    <w:rsid w:val="00806DE6"/>
    <w:rsid w:val="008200F4"/>
    <w:rsid w:val="0084180D"/>
    <w:rsid w:val="00841B33"/>
    <w:rsid w:val="00845503"/>
    <w:rsid w:val="008526F4"/>
    <w:rsid w:val="00872B6D"/>
    <w:rsid w:val="008805B9"/>
    <w:rsid w:val="0088262D"/>
    <w:rsid w:val="00884ED0"/>
    <w:rsid w:val="008922A2"/>
    <w:rsid w:val="008A3CF2"/>
    <w:rsid w:val="008A51F8"/>
    <w:rsid w:val="008B196B"/>
    <w:rsid w:val="008B6684"/>
    <w:rsid w:val="008C7916"/>
    <w:rsid w:val="008D17FB"/>
    <w:rsid w:val="008E008A"/>
    <w:rsid w:val="008E0CC1"/>
    <w:rsid w:val="008F3545"/>
    <w:rsid w:val="008F4CA1"/>
    <w:rsid w:val="008F796F"/>
    <w:rsid w:val="00923B20"/>
    <w:rsid w:val="00926699"/>
    <w:rsid w:val="00934BA5"/>
    <w:rsid w:val="00947FF5"/>
    <w:rsid w:val="00951F8F"/>
    <w:rsid w:val="00964535"/>
    <w:rsid w:val="00971856"/>
    <w:rsid w:val="009776EA"/>
    <w:rsid w:val="00977896"/>
    <w:rsid w:val="00980B63"/>
    <w:rsid w:val="00985488"/>
    <w:rsid w:val="00991D81"/>
    <w:rsid w:val="009934CB"/>
    <w:rsid w:val="00996D50"/>
    <w:rsid w:val="009B12F2"/>
    <w:rsid w:val="009B180A"/>
    <w:rsid w:val="009B21EA"/>
    <w:rsid w:val="009B25AD"/>
    <w:rsid w:val="009C47C7"/>
    <w:rsid w:val="009D2AA6"/>
    <w:rsid w:val="009D3FCF"/>
    <w:rsid w:val="009E24D2"/>
    <w:rsid w:val="009F5EB4"/>
    <w:rsid w:val="00A103B6"/>
    <w:rsid w:val="00A10989"/>
    <w:rsid w:val="00A123CD"/>
    <w:rsid w:val="00A237F1"/>
    <w:rsid w:val="00A24A28"/>
    <w:rsid w:val="00A2551C"/>
    <w:rsid w:val="00A52262"/>
    <w:rsid w:val="00A52725"/>
    <w:rsid w:val="00A53B25"/>
    <w:rsid w:val="00A54948"/>
    <w:rsid w:val="00A573D6"/>
    <w:rsid w:val="00A70294"/>
    <w:rsid w:val="00A72862"/>
    <w:rsid w:val="00A72B92"/>
    <w:rsid w:val="00A775E2"/>
    <w:rsid w:val="00A8130C"/>
    <w:rsid w:val="00A86ACB"/>
    <w:rsid w:val="00A87696"/>
    <w:rsid w:val="00A93262"/>
    <w:rsid w:val="00A93965"/>
    <w:rsid w:val="00A94A2C"/>
    <w:rsid w:val="00AB50C8"/>
    <w:rsid w:val="00AC2CE7"/>
    <w:rsid w:val="00AC4117"/>
    <w:rsid w:val="00AC5584"/>
    <w:rsid w:val="00AC707D"/>
    <w:rsid w:val="00AD1F97"/>
    <w:rsid w:val="00AD214B"/>
    <w:rsid w:val="00AD2EC0"/>
    <w:rsid w:val="00AD5265"/>
    <w:rsid w:val="00AE2A3D"/>
    <w:rsid w:val="00AF3F47"/>
    <w:rsid w:val="00B161C7"/>
    <w:rsid w:val="00B17178"/>
    <w:rsid w:val="00B20D1E"/>
    <w:rsid w:val="00B22E81"/>
    <w:rsid w:val="00B233F3"/>
    <w:rsid w:val="00B25C88"/>
    <w:rsid w:val="00B25F5D"/>
    <w:rsid w:val="00B36B80"/>
    <w:rsid w:val="00B40ECB"/>
    <w:rsid w:val="00B433F1"/>
    <w:rsid w:val="00B510C7"/>
    <w:rsid w:val="00B542DD"/>
    <w:rsid w:val="00B57214"/>
    <w:rsid w:val="00B65F0E"/>
    <w:rsid w:val="00B66A38"/>
    <w:rsid w:val="00B67B3E"/>
    <w:rsid w:val="00B71CBA"/>
    <w:rsid w:val="00B71DCD"/>
    <w:rsid w:val="00B827B7"/>
    <w:rsid w:val="00B90F38"/>
    <w:rsid w:val="00B931B1"/>
    <w:rsid w:val="00BA750B"/>
    <w:rsid w:val="00BB0DEC"/>
    <w:rsid w:val="00BB30E3"/>
    <w:rsid w:val="00BB4496"/>
    <w:rsid w:val="00BB70BE"/>
    <w:rsid w:val="00BC0EF7"/>
    <w:rsid w:val="00BC2294"/>
    <w:rsid w:val="00BC7A90"/>
    <w:rsid w:val="00BD17B4"/>
    <w:rsid w:val="00BD1D01"/>
    <w:rsid w:val="00BD2A34"/>
    <w:rsid w:val="00BD3F67"/>
    <w:rsid w:val="00BD4AC5"/>
    <w:rsid w:val="00BD68B9"/>
    <w:rsid w:val="00BE4E1C"/>
    <w:rsid w:val="00BF2CA6"/>
    <w:rsid w:val="00BF3352"/>
    <w:rsid w:val="00C039C0"/>
    <w:rsid w:val="00C07CDF"/>
    <w:rsid w:val="00C1060B"/>
    <w:rsid w:val="00C13E57"/>
    <w:rsid w:val="00C16E17"/>
    <w:rsid w:val="00C3023F"/>
    <w:rsid w:val="00C3083A"/>
    <w:rsid w:val="00C323EB"/>
    <w:rsid w:val="00C377B2"/>
    <w:rsid w:val="00C47BFC"/>
    <w:rsid w:val="00C5521B"/>
    <w:rsid w:val="00C5559D"/>
    <w:rsid w:val="00C66033"/>
    <w:rsid w:val="00C71607"/>
    <w:rsid w:val="00C728DD"/>
    <w:rsid w:val="00C73777"/>
    <w:rsid w:val="00C814FD"/>
    <w:rsid w:val="00CA2A55"/>
    <w:rsid w:val="00CA310C"/>
    <w:rsid w:val="00CA4D22"/>
    <w:rsid w:val="00CA78F1"/>
    <w:rsid w:val="00CA7FED"/>
    <w:rsid w:val="00CB36A7"/>
    <w:rsid w:val="00CC1BA2"/>
    <w:rsid w:val="00CC4C24"/>
    <w:rsid w:val="00CE5B5A"/>
    <w:rsid w:val="00CE606D"/>
    <w:rsid w:val="00CF2FD1"/>
    <w:rsid w:val="00CF4215"/>
    <w:rsid w:val="00D00F85"/>
    <w:rsid w:val="00D17C75"/>
    <w:rsid w:val="00D2237A"/>
    <w:rsid w:val="00D24CFA"/>
    <w:rsid w:val="00D27464"/>
    <w:rsid w:val="00D30EEB"/>
    <w:rsid w:val="00D32C1E"/>
    <w:rsid w:val="00D33864"/>
    <w:rsid w:val="00D427AA"/>
    <w:rsid w:val="00D43C72"/>
    <w:rsid w:val="00D44616"/>
    <w:rsid w:val="00D44F6C"/>
    <w:rsid w:val="00D45CE7"/>
    <w:rsid w:val="00D4633A"/>
    <w:rsid w:val="00D552C5"/>
    <w:rsid w:val="00D63AFD"/>
    <w:rsid w:val="00D644B4"/>
    <w:rsid w:val="00D71110"/>
    <w:rsid w:val="00D76BF7"/>
    <w:rsid w:val="00D773B3"/>
    <w:rsid w:val="00D817ED"/>
    <w:rsid w:val="00D837C1"/>
    <w:rsid w:val="00D84105"/>
    <w:rsid w:val="00D915EE"/>
    <w:rsid w:val="00D9741F"/>
    <w:rsid w:val="00DA6541"/>
    <w:rsid w:val="00DA7AFE"/>
    <w:rsid w:val="00DC7C25"/>
    <w:rsid w:val="00DD295D"/>
    <w:rsid w:val="00DD7B78"/>
    <w:rsid w:val="00DE18BA"/>
    <w:rsid w:val="00DE7BCA"/>
    <w:rsid w:val="00DF1D75"/>
    <w:rsid w:val="00DF4928"/>
    <w:rsid w:val="00DF5671"/>
    <w:rsid w:val="00E01673"/>
    <w:rsid w:val="00E05EBC"/>
    <w:rsid w:val="00E12E56"/>
    <w:rsid w:val="00E1425B"/>
    <w:rsid w:val="00E15B12"/>
    <w:rsid w:val="00E16D2D"/>
    <w:rsid w:val="00E17DFB"/>
    <w:rsid w:val="00E26A68"/>
    <w:rsid w:val="00E272BE"/>
    <w:rsid w:val="00E314C9"/>
    <w:rsid w:val="00E33E89"/>
    <w:rsid w:val="00E424C0"/>
    <w:rsid w:val="00E4314C"/>
    <w:rsid w:val="00E46CC1"/>
    <w:rsid w:val="00E4783E"/>
    <w:rsid w:val="00E55620"/>
    <w:rsid w:val="00E60B1F"/>
    <w:rsid w:val="00E62505"/>
    <w:rsid w:val="00E63F76"/>
    <w:rsid w:val="00E64492"/>
    <w:rsid w:val="00E6456F"/>
    <w:rsid w:val="00E7298A"/>
    <w:rsid w:val="00E73796"/>
    <w:rsid w:val="00E75AFD"/>
    <w:rsid w:val="00E76217"/>
    <w:rsid w:val="00E82440"/>
    <w:rsid w:val="00E856B7"/>
    <w:rsid w:val="00E91CEA"/>
    <w:rsid w:val="00EA51AB"/>
    <w:rsid w:val="00EA726A"/>
    <w:rsid w:val="00EC05FD"/>
    <w:rsid w:val="00ED5C0D"/>
    <w:rsid w:val="00EE1FAA"/>
    <w:rsid w:val="00EE47C4"/>
    <w:rsid w:val="00EF4CC6"/>
    <w:rsid w:val="00F04823"/>
    <w:rsid w:val="00F04CE0"/>
    <w:rsid w:val="00F159EF"/>
    <w:rsid w:val="00F261CC"/>
    <w:rsid w:val="00F30066"/>
    <w:rsid w:val="00F311FD"/>
    <w:rsid w:val="00F31399"/>
    <w:rsid w:val="00F331F8"/>
    <w:rsid w:val="00F402AD"/>
    <w:rsid w:val="00F433F5"/>
    <w:rsid w:val="00F51382"/>
    <w:rsid w:val="00F5454D"/>
    <w:rsid w:val="00F56202"/>
    <w:rsid w:val="00F63C9B"/>
    <w:rsid w:val="00F65985"/>
    <w:rsid w:val="00F6762B"/>
    <w:rsid w:val="00F73FCE"/>
    <w:rsid w:val="00F93E43"/>
    <w:rsid w:val="00F96315"/>
    <w:rsid w:val="00FA66C6"/>
    <w:rsid w:val="00FB479F"/>
    <w:rsid w:val="00FB4A4D"/>
    <w:rsid w:val="00FB6ACC"/>
    <w:rsid w:val="00FB7DDC"/>
    <w:rsid w:val="00FC5DDA"/>
    <w:rsid w:val="00FC7535"/>
    <w:rsid w:val="00FD45B3"/>
    <w:rsid w:val="00FE2755"/>
    <w:rsid w:val="00FE4FE6"/>
    <w:rsid w:val="00FE72A8"/>
    <w:rsid w:val="00FE76D4"/>
    <w:rsid w:val="00FF102F"/>
    <w:rsid w:val="00FF5B4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70AAE2"/>
  <w15:chartTrackingRefBased/>
  <w15:docId w15:val="{048DBAA4-5C56-4C3B-89C5-A1DC34703F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39111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39111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39111A"/>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39111A"/>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39111A"/>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39111A"/>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39111A"/>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39111A"/>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39111A"/>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9111A"/>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39111A"/>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39111A"/>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39111A"/>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39111A"/>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39111A"/>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39111A"/>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9111A"/>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9111A"/>
    <w:rPr>
      <w:rFonts w:eastAsiaTheme="majorEastAsia" w:cstheme="majorBidi"/>
      <w:color w:val="272727" w:themeColor="text1" w:themeTint="D8"/>
    </w:rPr>
  </w:style>
  <w:style w:type="paragraph" w:styleId="Ttulo">
    <w:name w:val="Title"/>
    <w:basedOn w:val="Normal"/>
    <w:next w:val="Normal"/>
    <w:link w:val="TtuloCar"/>
    <w:uiPriority w:val="10"/>
    <w:qFormat/>
    <w:rsid w:val="0039111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9111A"/>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39111A"/>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39111A"/>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39111A"/>
    <w:pPr>
      <w:spacing w:before="160"/>
      <w:jc w:val="center"/>
    </w:pPr>
    <w:rPr>
      <w:i/>
      <w:iCs/>
      <w:color w:val="404040" w:themeColor="text1" w:themeTint="BF"/>
    </w:rPr>
  </w:style>
  <w:style w:type="character" w:customStyle="1" w:styleId="CitaCar">
    <w:name w:val="Cita Car"/>
    <w:basedOn w:val="Fuentedeprrafopredeter"/>
    <w:link w:val="Cita"/>
    <w:uiPriority w:val="29"/>
    <w:rsid w:val="0039111A"/>
    <w:rPr>
      <w:i/>
      <w:iCs/>
      <w:color w:val="404040" w:themeColor="text1" w:themeTint="BF"/>
    </w:rPr>
  </w:style>
  <w:style w:type="paragraph" w:styleId="Prrafodelista">
    <w:name w:val="List Paragraph"/>
    <w:basedOn w:val="Normal"/>
    <w:uiPriority w:val="34"/>
    <w:qFormat/>
    <w:rsid w:val="0039111A"/>
    <w:pPr>
      <w:ind w:left="720"/>
      <w:contextualSpacing/>
    </w:pPr>
  </w:style>
  <w:style w:type="character" w:styleId="nfasisintenso">
    <w:name w:val="Intense Emphasis"/>
    <w:basedOn w:val="Fuentedeprrafopredeter"/>
    <w:uiPriority w:val="21"/>
    <w:qFormat/>
    <w:rsid w:val="0039111A"/>
    <w:rPr>
      <w:i/>
      <w:iCs/>
      <w:color w:val="0F4761" w:themeColor="accent1" w:themeShade="BF"/>
    </w:rPr>
  </w:style>
  <w:style w:type="paragraph" w:styleId="Citadestacada">
    <w:name w:val="Intense Quote"/>
    <w:basedOn w:val="Normal"/>
    <w:next w:val="Normal"/>
    <w:link w:val="CitadestacadaCar"/>
    <w:uiPriority w:val="30"/>
    <w:qFormat/>
    <w:rsid w:val="0039111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39111A"/>
    <w:rPr>
      <w:i/>
      <w:iCs/>
      <w:color w:val="0F4761" w:themeColor="accent1" w:themeShade="BF"/>
    </w:rPr>
  </w:style>
  <w:style w:type="character" w:styleId="Referenciaintensa">
    <w:name w:val="Intense Reference"/>
    <w:basedOn w:val="Fuentedeprrafopredeter"/>
    <w:uiPriority w:val="32"/>
    <w:qFormat/>
    <w:rsid w:val="0039111A"/>
    <w:rPr>
      <w:b/>
      <w:bCs/>
      <w:smallCaps/>
      <w:color w:val="0F4761" w:themeColor="accent1" w:themeShade="BF"/>
      <w:spacing w:val="5"/>
    </w:rPr>
  </w:style>
  <w:style w:type="paragraph" w:styleId="Sinespaciado">
    <w:name w:val="No Spacing"/>
    <w:link w:val="SinespaciadoCar"/>
    <w:uiPriority w:val="1"/>
    <w:qFormat/>
    <w:rsid w:val="0039111A"/>
    <w:pPr>
      <w:spacing w:after="0" w:line="240" w:lineRule="auto"/>
    </w:pPr>
    <w:rPr>
      <w:rFonts w:eastAsiaTheme="minorEastAsia"/>
      <w:kern w:val="0"/>
      <w:sz w:val="22"/>
      <w:szCs w:val="22"/>
      <w:lang w:eastAsia="es-ES"/>
      <w14:ligatures w14:val="none"/>
    </w:rPr>
  </w:style>
  <w:style w:type="character" w:customStyle="1" w:styleId="SinespaciadoCar">
    <w:name w:val="Sin espaciado Car"/>
    <w:basedOn w:val="Fuentedeprrafopredeter"/>
    <w:link w:val="Sinespaciado"/>
    <w:uiPriority w:val="1"/>
    <w:rsid w:val="0039111A"/>
    <w:rPr>
      <w:rFonts w:eastAsiaTheme="minorEastAsia"/>
      <w:kern w:val="0"/>
      <w:sz w:val="22"/>
      <w:szCs w:val="22"/>
      <w:lang w:eastAsia="es-ES"/>
      <w14:ligatures w14:val="none"/>
    </w:rPr>
  </w:style>
  <w:style w:type="paragraph" w:styleId="NormalWeb">
    <w:name w:val="Normal (Web)"/>
    <w:basedOn w:val="Normal"/>
    <w:uiPriority w:val="99"/>
    <w:semiHidden/>
    <w:unhideWhenUsed/>
    <w:rsid w:val="006F074B"/>
    <w:rPr>
      <w:rFonts w:ascii="Times New Roman" w:hAnsi="Times New Roman" w:cs="Times New Roman"/>
    </w:rPr>
  </w:style>
  <w:style w:type="table" w:customStyle="1" w:styleId="18">
    <w:name w:val="18"/>
    <w:basedOn w:val="Tablanormal"/>
    <w:rsid w:val="00DF1D75"/>
    <w:pPr>
      <w:spacing w:after="0" w:line="240" w:lineRule="auto"/>
    </w:pPr>
    <w:rPr>
      <w:rFonts w:ascii="Calibri" w:eastAsia="Calibri" w:hAnsi="Calibri" w:cs="Calibri"/>
      <w:color w:val="2E75B5"/>
      <w:kern w:val="0"/>
      <w:sz w:val="22"/>
      <w:szCs w:val="22"/>
      <w:lang w:val="en-US" w:eastAsia="es-ES"/>
      <w14:ligatures w14:val="none"/>
    </w:rPr>
    <w:tblPr>
      <w:tblStyleRowBandSize w:val="1"/>
      <w:tblStyleColBandSize w:val="1"/>
      <w:tblInd w:w="0" w:type="nil"/>
      <w:tblCellMar>
        <w:left w:w="115" w:type="dxa"/>
        <w:right w:w="115" w:type="dxa"/>
      </w:tblCellMar>
    </w:tblPr>
    <w:tcPr>
      <w:shd w:val="clear" w:color="auto" w:fill="DEEBF6"/>
    </w:tcPr>
  </w:style>
  <w:style w:type="paragraph" w:styleId="Revisin">
    <w:name w:val="Revision"/>
    <w:hidden/>
    <w:uiPriority w:val="99"/>
    <w:semiHidden/>
    <w:rsid w:val="00B71CBA"/>
    <w:pPr>
      <w:spacing w:after="0" w:line="240" w:lineRule="auto"/>
    </w:pPr>
  </w:style>
  <w:style w:type="character" w:styleId="Hipervnculo">
    <w:name w:val="Hyperlink"/>
    <w:basedOn w:val="Fuentedeprrafopredeter"/>
    <w:uiPriority w:val="99"/>
    <w:unhideWhenUsed/>
    <w:rsid w:val="00D45CE7"/>
    <w:rPr>
      <w:color w:val="467886" w:themeColor="hyperlink"/>
      <w:u w:val="single"/>
    </w:rPr>
  </w:style>
  <w:style w:type="character" w:styleId="Mencinsinresolver">
    <w:name w:val="Unresolved Mention"/>
    <w:basedOn w:val="Fuentedeprrafopredeter"/>
    <w:uiPriority w:val="99"/>
    <w:semiHidden/>
    <w:unhideWhenUsed/>
    <w:rsid w:val="00D45CE7"/>
    <w:rPr>
      <w:color w:val="605E5C"/>
      <w:shd w:val="clear" w:color="auto" w:fill="E1DFDD"/>
    </w:rPr>
  </w:style>
  <w:style w:type="paragraph" w:styleId="TtuloTDC">
    <w:name w:val="TOC Heading"/>
    <w:basedOn w:val="Ttulo1"/>
    <w:next w:val="Normal"/>
    <w:uiPriority w:val="39"/>
    <w:unhideWhenUsed/>
    <w:qFormat/>
    <w:rsid w:val="007657AF"/>
    <w:pPr>
      <w:spacing w:before="240" w:after="0" w:line="259" w:lineRule="auto"/>
      <w:outlineLvl w:val="9"/>
    </w:pPr>
    <w:rPr>
      <w:kern w:val="0"/>
      <w:sz w:val="32"/>
      <w:szCs w:val="32"/>
      <w:lang w:eastAsia="es-ES"/>
      <w14:ligatures w14:val="none"/>
    </w:rPr>
  </w:style>
  <w:style w:type="paragraph" w:styleId="TDC1">
    <w:name w:val="toc 1"/>
    <w:basedOn w:val="Normal"/>
    <w:next w:val="Normal"/>
    <w:autoRedefine/>
    <w:uiPriority w:val="39"/>
    <w:unhideWhenUsed/>
    <w:rsid w:val="007657AF"/>
    <w:pPr>
      <w:spacing w:after="100"/>
    </w:pPr>
  </w:style>
  <w:style w:type="paragraph" w:styleId="TDC2">
    <w:name w:val="toc 2"/>
    <w:basedOn w:val="Normal"/>
    <w:next w:val="Normal"/>
    <w:autoRedefine/>
    <w:uiPriority w:val="39"/>
    <w:unhideWhenUsed/>
    <w:rsid w:val="007657AF"/>
    <w:pPr>
      <w:spacing w:after="100"/>
      <w:ind w:left="240"/>
    </w:pPr>
  </w:style>
  <w:style w:type="paragraph" w:styleId="TDC3">
    <w:name w:val="toc 3"/>
    <w:basedOn w:val="Normal"/>
    <w:next w:val="Normal"/>
    <w:autoRedefine/>
    <w:uiPriority w:val="39"/>
    <w:unhideWhenUsed/>
    <w:rsid w:val="006E5ABE"/>
    <w:pPr>
      <w:spacing w:after="100"/>
      <w:ind w:left="480"/>
    </w:pPr>
  </w:style>
  <w:style w:type="paragraph" w:styleId="Encabezado">
    <w:name w:val="header"/>
    <w:basedOn w:val="Normal"/>
    <w:link w:val="EncabezadoCar"/>
    <w:uiPriority w:val="99"/>
    <w:unhideWhenUsed/>
    <w:rsid w:val="00071CB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71CBC"/>
  </w:style>
  <w:style w:type="paragraph" w:styleId="Piedepgina">
    <w:name w:val="footer"/>
    <w:basedOn w:val="Normal"/>
    <w:link w:val="PiedepginaCar"/>
    <w:uiPriority w:val="99"/>
    <w:unhideWhenUsed/>
    <w:rsid w:val="00071CB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71C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976325">
      <w:bodyDiv w:val="1"/>
      <w:marLeft w:val="0"/>
      <w:marRight w:val="0"/>
      <w:marTop w:val="0"/>
      <w:marBottom w:val="0"/>
      <w:divBdr>
        <w:top w:val="none" w:sz="0" w:space="0" w:color="auto"/>
        <w:left w:val="none" w:sz="0" w:space="0" w:color="auto"/>
        <w:bottom w:val="none" w:sz="0" w:space="0" w:color="auto"/>
        <w:right w:val="none" w:sz="0" w:space="0" w:color="auto"/>
      </w:divBdr>
      <w:divsChild>
        <w:div w:id="927998913">
          <w:marLeft w:val="0"/>
          <w:marRight w:val="0"/>
          <w:marTop w:val="0"/>
          <w:marBottom w:val="0"/>
          <w:divBdr>
            <w:top w:val="none" w:sz="0" w:space="0" w:color="auto"/>
            <w:left w:val="none" w:sz="0" w:space="0" w:color="auto"/>
            <w:bottom w:val="none" w:sz="0" w:space="0" w:color="auto"/>
            <w:right w:val="none" w:sz="0" w:space="0" w:color="auto"/>
          </w:divBdr>
          <w:divsChild>
            <w:div w:id="399640111">
              <w:marLeft w:val="0"/>
              <w:marRight w:val="0"/>
              <w:marTop w:val="0"/>
              <w:marBottom w:val="0"/>
              <w:divBdr>
                <w:top w:val="none" w:sz="0" w:space="0" w:color="auto"/>
                <w:left w:val="none" w:sz="0" w:space="0" w:color="auto"/>
                <w:bottom w:val="none" w:sz="0" w:space="0" w:color="auto"/>
                <w:right w:val="none" w:sz="0" w:space="0" w:color="auto"/>
              </w:divBdr>
              <w:divsChild>
                <w:div w:id="1408530047">
                  <w:marLeft w:val="0"/>
                  <w:marRight w:val="0"/>
                  <w:marTop w:val="0"/>
                  <w:marBottom w:val="0"/>
                  <w:divBdr>
                    <w:top w:val="none" w:sz="0" w:space="0" w:color="auto"/>
                    <w:left w:val="none" w:sz="0" w:space="0" w:color="auto"/>
                    <w:bottom w:val="none" w:sz="0" w:space="0" w:color="auto"/>
                    <w:right w:val="none" w:sz="0" w:space="0" w:color="auto"/>
                  </w:divBdr>
                  <w:divsChild>
                    <w:div w:id="1626153505">
                      <w:marLeft w:val="0"/>
                      <w:marRight w:val="0"/>
                      <w:marTop w:val="0"/>
                      <w:marBottom w:val="0"/>
                      <w:divBdr>
                        <w:top w:val="none" w:sz="0" w:space="0" w:color="auto"/>
                        <w:left w:val="none" w:sz="0" w:space="0" w:color="auto"/>
                        <w:bottom w:val="none" w:sz="0" w:space="0" w:color="auto"/>
                        <w:right w:val="none" w:sz="0" w:space="0" w:color="auto"/>
                      </w:divBdr>
                      <w:divsChild>
                        <w:div w:id="1663199071">
                          <w:marLeft w:val="0"/>
                          <w:marRight w:val="0"/>
                          <w:marTop w:val="0"/>
                          <w:marBottom w:val="0"/>
                          <w:divBdr>
                            <w:top w:val="none" w:sz="0" w:space="0" w:color="auto"/>
                            <w:left w:val="none" w:sz="0" w:space="0" w:color="auto"/>
                            <w:bottom w:val="none" w:sz="0" w:space="0" w:color="auto"/>
                            <w:right w:val="none" w:sz="0" w:space="0" w:color="auto"/>
                          </w:divBdr>
                          <w:divsChild>
                            <w:div w:id="28836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463566">
          <w:marLeft w:val="0"/>
          <w:marRight w:val="0"/>
          <w:marTop w:val="0"/>
          <w:marBottom w:val="0"/>
          <w:divBdr>
            <w:top w:val="none" w:sz="0" w:space="0" w:color="auto"/>
            <w:left w:val="none" w:sz="0" w:space="0" w:color="auto"/>
            <w:bottom w:val="none" w:sz="0" w:space="0" w:color="auto"/>
            <w:right w:val="none" w:sz="0" w:space="0" w:color="auto"/>
          </w:divBdr>
          <w:divsChild>
            <w:div w:id="1722290427">
              <w:marLeft w:val="0"/>
              <w:marRight w:val="0"/>
              <w:marTop w:val="0"/>
              <w:marBottom w:val="0"/>
              <w:divBdr>
                <w:top w:val="none" w:sz="0" w:space="0" w:color="auto"/>
                <w:left w:val="none" w:sz="0" w:space="0" w:color="auto"/>
                <w:bottom w:val="none" w:sz="0" w:space="0" w:color="auto"/>
                <w:right w:val="none" w:sz="0" w:space="0" w:color="auto"/>
              </w:divBdr>
              <w:divsChild>
                <w:div w:id="1503593458">
                  <w:marLeft w:val="0"/>
                  <w:marRight w:val="0"/>
                  <w:marTop w:val="0"/>
                  <w:marBottom w:val="0"/>
                  <w:divBdr>
                    <w:top w:val="none" w:sz="0" w:space="0" w:color="auto"/>
                    <w:left w:val="none" w:sz="0" w:space="0" w:color="auto"/>
                    <w:bottom w:val="none" w:sz="0" w:space="0" w:color="auto"/>
                    <w:right w:val="none" w:sz="0" w:space="0" w:color="auto"/>
                  </w:divBdr>
                  <w:divsChild>
                    <w:div w:id="1301880853">
                      <w:marLeft w:val="0"/>
                      <w:marRight w:val="0"/>
                      <w:marTop w:val="0"/>
                      <w:marBottom w:val="0"/>
                      <w:divBdr>
                        <w:top w:val="none" w:sz="0" w:space="0" w:color="auto"/>
                        <w:left w:val="none" w:sz="0" w:space="0" w:color="auto"/>
                        <w:bottom w:val="none" w:sz="0" w:space="0" w:color="auto"/>
                        <w:right w:val="none" w:sz="0" w:space="0" w:color="auto"/>
                      </w:divBdr>
                      <w:divsChild>
                        <w:div w:id="883833318">
                          <w:marLeft w:val="0"/>
                          <w:marRight w:val="0"/>
                          <w:marTop w:val="0"/>
                          <w:marBottom w:val="0"/>
                          <w:divBdr>
                            <w:top w:val="none" w:sz="0" w:space="0" w:color="auto"/>
                            <w:left w:val="none" w:sz="0" w:space="0" w:color="auto"/>
                            <w:bottom w:val="none" w:sz="0" w:space="0" w:color="auto"/>
                            <w:right w:val="none" w:sz="0" w:space="0" w:color="auto"/>
                          </w:divBdr>
                          <w:divsChild>
                            <w:div w:id="98470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465609">
      <w:bodyDiv w:val="1"/>
      <w:marLeft w:val="0"/>
      <w:marRight w:val="0"/>
      <w:marTop w:val="0"/>
      <w:marBottom w:val="0"/>
      <w:divBdr>
        <w:top w:val="none" w:sz="0" w:space="0" w:color="auto"/>
        <w:left w:val="none" w:sz="0" w:space="0" w:color="auto"/>
        <w:bottom w:val="none" w:sz="0" w:space="0" w:color="auto"/>
        <w:right w:val="none" w:sz="0" w:space="0" w:color="auto"/>
      </w:divBdr>
    </w:div>
    <w:div w:id="89594417">
      <w:bodyDiv w:val="1"/>
      <w:marLeft w:val="0"/>
      <w:marRight w:val="0"/>
      <w:marTop w:val="0"/>
      <w:marBottom w:val="0"/>
      <w:divBdr>
        <w:top w:val="none" w:sz="0" w:space="0" w:color="auto"/>
        <w:left w:val="none" w:sz="0" w:space="0" w:color="auto"/>
        <w:bottom w:val="none" w:sz="0" w:space="0" w:color="auto"/>
        <w:right w:val="none" w:sz="0" w:space="0" w:color="auto"/>
      </w:divBdr>
    </w:div>
    <w:div w:id="111360753">
      <w:bodyDiv w:val="1"/>
      <w:marLeft w:val="0"/>
      <w:marRight w:val="0"/>
      <w:marTop w:val="0"/>
      <w:marBottom w:val="0"/>
      <w:divBdr>
        <w:top w:val="none" w:sz="0" w:space="0" w:color="auto"/>
        <w:left w:val="none" w:sz="0" w:space="0" w:color="auto"/>
        <w:bottom w:val="none" w:sz="0" w:space="0" w:color="auto"/>
        <w:right w:val="none" w:sz="0" w:space="0" w:color="auto"/>
      </w:divBdr>
    </w:div>
    <w:div w:id="142820672">
      <w:bodyDiv w:val="1"/>
      <w:marLeft w:val="0"/>
      <w:marRight w:val="0"/>
      <w:marTop w:val="0"/>
      <w:marBottom w:val="0"/>
      <w:divBdr>
        <w:top w:val="none" w:sz="0" w:space="0" w:color="auto"/>
        <w:left w:val="none" w:sz="0" w:space="0" w:color="auto"/>
        <w:bottom w:val="none" w:sz="0" w:space="0" w:color="auto"/>
        <w:right w:val="none" w:sz="0" w:space="0" w:color="auto"/>
      </w:divBdr>
    </w:div>
    <w:div w:id="150100626">
      <w:bodyDiv w:val="1"/>
      <w:marLeft w:val="0"/>
      <w:marRight w:val="0"/>
      <w:marTop w:val="0"/>
      <w:marBottom w:val="0"/>
      <w:divBdr>
        <w:top w:val="none" w:sz="0" w:space="0" w:color="auto"/>
        <w:left w:val="none" w:sz="0" w:space="0" w:color="auto"/>
        <w:bottom w:val="none" w:sz="0" w:space="0" w:color="auto"/>
        <w:right w:val="none" w:sz="0" w:space="0" w:color="auto"/>
      </w:divBdr>
    </w:div>
    <w:div w:id="166482935">
      <w:bodyDiv w:val="1"/>
      <w:marLeft w:val="0"/>
      <w:marRight w:val="0"/>
      <w:marTop w:val="0"/>
      <w:marBottom w:val="0"/>
      <w:divBdr>
        <w:top w:val="none" w:sz="0" w:space="0" w:color="auto"/>
        <w:left w:val="none" w:sz="0" w:space="0" w:color="auto"/>
        <w:bottom w:val="none" w:sz="0" w:space="0" w:color="auto"/>
        <w:right w:val="none" w:sz="0" w:space="0" w:color="auto"/>
      </w:divBdr>
    </w:div>
    <w:div w:id="169833203">
      <w:bodyDiv w:val="1"/>
      <w:marLeft w:val="0"/>
      <w:marRight w:val="0"/>
      <w:marTop w:val="0"/>
      <w:marBottom w:val="0"/>
      <w:divBdr>
        <w:top w:val="none" w:sz="0" w:space="0" w:color="auto"/>
        <w:left w:val="none" w:sz="0" w:space="0" w:color="auto"/>
        <w:bottom w:val="none" w:sz="0" w:space="0" w:color="auto"/>
        <w:right w:val="none" w:sz="0" w:space="0" w:color="auto"/>
      </w:divBdr>
    </w:div>
    <w:div w:id="175922385">
      <w:bodyDiv w:val="1"/>
      <w:marLeft w:val="0"/>
      <w:marRight w:val="0"/>
      <w:marTop w:val="0"/>
      <w:marBottom w:val="0"/>
      <w:divBdr>
        <w:top w:val="none" w:sz="0" w:space="0" w:color="auto"/>
        <w:left w:val="none" w:sz="0" w:space="0" w:color="auto"/>
        <w:bottom w:val="none" w:sz="0" w:space="0" w:color="auto"/>
        <w:right w:val="none" w:sz="0" w:space="0" w:color="auto"/>
      </w:divBdr>
    </w:div>
    <w:div w:id="185600859">
      <w:bodyDiv w:val="1"/>
      <w:marLeft w:val="0"/>
      <w:marRight w:val="0"/>
      <w:marTop w:val="0"/>
      <w:marBottom w:val="0"/>
      <w:divBdr>
        <w:top w:val="none" w:sz="0" w:space="0" w:color="auto"/>
        <w:left w:val="none" w:sz="0" w:space="0" w:color="auto"/>
        <w:bottom w:val="none" w:sz="0" w:space="0" w:color="auto"/>
        <w:right w:val="none" w:sz="0" w:space="0" w:color="auto"/>
      </w:divBdr>
    </w:div>
    <w:div w:id="201793631">
      <w:bodyDiv w:val="1"/>
      <w:marLeft w:val="0"/>
      <w:marRight w:val="0"/>
      <w:marTop w:val="0"/>
      <w:marBottom w:val="0"/>
      <w:divBdr>
        <w:top w:val="none" w:sz="0" w:space="0" w:color="auto"/>
        <w:left w:val="none" w:sz="0" w:space="0" w:color="auto"/>
        <w:bottom w:val="none" w:sz="0" w:space="0" w:color="auto"/>
        <w:right w:val="none" w:sz="0" w:space="0" w:color="auto"/>
      </w:divBdr>
    </w:div>
    <w:div w:id="223415607">
      <w:bodyDiv w:val="1"/>
      <w:marLeft w:val="0"/>
      <w:marRight w:val="0"/>
      <w:marTop w:val="0"/>
      <w:marBottom w:val="0"/>
      <w:divBdr>
        <w:top w:val="none" w:sz="0" w:space="0" w:color="auto"/>
        <w:left w:val="none" w:sz="0" w:space="0" w:color="auto"/>
        <w:bottom w:val="none" w:sz="0" w:space="0" w:color="auto"/>
        <w:right w:val="none" w:sz="0" w:space="0" w:color="auto"/>
      </w:divBdr>
    </w:div>
    <w:div w:id="228276421">
      <w:bodyDiv w:val="1"/>
      <w:marLeft w:val="0"/>
      <w:marRight w:val="0"/>
      <w:marTop w:val="0"/>
      <w:marBottom w:val="0"/>
      <w:divBdr>
        <w:top w:val="none" w:sz="0" w:space="0" w:color="auto"/>
        <w:left w:val="none" w:sz="0" w:space="0" w:color="auto"/>
        <w:bottom w:val="none" w:sz="0" w:space="0" w:color="auto"/>
        <w:right w:val="none" w:sz="0" w:space="0" w:color="auto"/>
      </w:divBdr>
      <w:divsChild>
        <w:div w:id="303506962">
          <w:marLeft w:val="0"/>
          <w:marRight w:val="0"/>
          <w:marTop w:val="0"/>
          <w:marBottom w:val="0"/>
          <w:divBdr>
            <w:top w:val="none" w:sz="0" w:space="0" w:color="auto"/>
            <w:left w:val="none" w:sz="0" w:space="0" w:color="auto"/>
            <w:bottom w:val="none" w:sz="0" w:space="0" w:color="auto"/>
            <w:right w:val="none" w:sz="0" w:space="0" w:color="auto"/>
          </w:divBdr>
          <w:divsChild>
            <w:div w:id="1742562264">
              <w:marLeft w:val="0"/>
              <w:marRight w:val="0"/>
              <w:marTop w:val="0"/>
              <w:marBottom w:val="0"/>
              <w:divBdr>
                <w:top w:val="none" w:sz="0" w:space="0" w:color="auto"/>
                <w:left w:val="none" w:sz="0" w:space="0" w:color="auto"/>
                <w:bottom w:val="none" w:sz="0" w:space="0" w:color="auto"/>
                <w:right w:val="none" w:sz="0" w:space="0" w:color="auto"/>
              </w:divBdr>
            </w:div>
            <w:div w:id="1749300584">
              <w:marLeft w:val="0"/>
              <w:marRight w:val="0"/>
              <w:marTop w:val="0"/>
              <w:marBottom w:val="0"/>
              <w:divBdr>
                <w:top w:val="none" w:sz="0" w:space="0" w:color="auto"/>
                <w:left w:val="none" w:sz="0" w:space="0" w:color="auto"/>
                <w:bottom w:val="none" w:sz="0" w:space="0" w:color="auto"/>
                <w:right w:val="none" w:sz="0" w:space="0" w:color="auto"/>
              </w:divBdr>
            </w:div>
            <w:div w:id="4866255">
              <w:marLeft w:val="0"/>
              <w:marRight w:val="0"/>
              <w:marTop w:val="0"/>
              <w:marBottom w:val="0"/>
              <w:divBdr>
                <w:top w:val="none" w:sz="0" w:space="0" w:color="auto"/>
                <w:left w:val="none" w:sz="0" w:space="0" w:color="auto"/>
                <w:bottom w:val="none" w:sz="0" w:space="0" w:color="auto"/>
                <w:right w:val="none" w:sz="0" w:space="0" w:color="auto"/>
              </w:divBdr>
            </w:div>
            <w:div w:id="1637224305">
              <w:marLeft w:val="0"/>
              <w:marRight w:val="0"/>
              <w:marTop w:val="0"/>
              <w:marBottom w:val="0"/>
              <w:divBdr>
                <w:top w:val="none" w:sz="0" w:space="0" w:color="auto"/>
                <w:left w:val="none" w:sz="0" w:space="0" w:color="auto"/>
                <w:bottom w:val="none" w:sz="0" w:space="0" w:color="auto"/>
                <w:right w:val="none" w:sz="0" w:space="0" w:color="auto"/>
              </w:divBdr>
            </w:div>
            <w:div w:id="1705449175">
              <w:marLeft w:val="0"/>
              <w:marRight w:val="0"/>
              <w:marTop w:val="0"/>
              <w:marBottom w:val="0"/>
              <w:divBdr>
                <w:top w:val="none" w:sz="0" w:space="0" w:color="auto"/>
                <w:left w:val="none" w:sz="0" w:space="0" w:color="auto"/>
                <w:bottom w:val="none" w:sz="0" w:space="0" w:color="auto"/>
                <w:right w:val="none" w:sz="0" w:space="0" w:color="auto"/>
              </w:divBdr>
            </w:div>
            <w:div w:id="845435946">
              <w:marLeft w:val="0"/>
              <w:marRight w:val="0"/>
              <w:marTop w:val="0"/>
              <w:marBottom w:val="0"/>
              <w:divBdr>
                <w:top w:val="none" w:sz="0" w:space="0" w:color="auto"/>
                <w:left w:val="none" w:sz="0" w:space="0" w:color="auto"/>
                <w:bottom w:val="none" w:sz="0" w:space="0" w:color="auto"/>
                <w:right w:val="none" w:sz="0" w:space="0" w:color="auto"/>
              </w:divBdr>
            </w:div>
            <w:div w:id="175573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376924">
      <w:bodyDiv w:val="1"/>
      <w:marLeft w:val="0"/>
      <w:marRight w:val="0"/>
      <w:marTop w:val="0"/>
      <w:marBottom w:val="0"/>
      <w:divBdr>
        <w:top w:val="none" w:sz="0" w:space="0" w:color="auto"/>
        <w:left w:val="none" w:sz="0" w:space="0" w:color="auto"/>
        <w:bottom w:val="none" w:sz="0" w:space="0" w:color="auto"/>
        <w:right w:val="none" w:sz="0" w:space="0" w:color="auto"/>
      </w:divBdr>
    </w:div>
    <w:div w:id="279916077">
      <w:bodyDiv w:val="1"/>
      <w:marLeft w:val="0"/>
      <w:marRight w:val="0"/>
      <w:marTop w:val="0"/>
      <w:marBottom w:val="0"/>
      <w:divBdr>
        <w:top w:val="none" w:sz="0" w:space="0" w:color="auto"/>
        <w:left w:val="none" w:sz="0" w:space="0" w:color="auto"/>
        <w:bottom w:val="none" w:sz="0" w:space="0" w:color="auto"/>
        <w:right w:val="none" w:sz="0" w:space="0" w:color="auto"/>
      </w:divBdr>
    </w:div>
    <w:div w:id="280691761">
      <w:bodyDiv w:val="1"/>
      <w:marLeft w:val="0"/>
      <w:marRight w:val="0"/>
      <w:marTop w:val="0"/>
      <w:marBottom w:val="0"/>
      <w:divBdr>
        <w:top w:val="none" w:sz="0" w:space="0" w:color="auto"/>
        <w:left w:val="none" w:sz="0" w:space="0" w:color="auto"/>
        <w:bottom w:val="none" w:sz="0" w:space="0" w:color="auto"/>
        <w:right w:val="none" w:sz="0" w:space="0" w:color="auto"/>
      </w:divBdr>
    </w:div>
    <w:div w:id="303706132">
      <w:bodyDiv w:val="1"/>
      <w:marLeft w:val="0"/>
      <w:marRight w:val="0"/>
      <w:marTop w:val="0"/>
      <w:marBottom w:val="0"/>
      <w:divBdr>
        <w:top w:val="none" w:sz="0" w:space="0" w:color="auto"/>
        <w:left w:val="none" w:sz="0" w:space="0" w:color="auto"/>
        <w:bottom w:val="none" w:sz="0" w:space="0" w:color="auto"/>
        <w:right w:val="none" w:sz="0" w:space="0" w:color="auto"/>
      </w:divBdr>
    </w:div>
    <w:div w:id="343945308">
      <w:bodyDiv w:val="1"/>
      <w:marLeft w:val="0"/>
      <w:marRight w:val="0"/>
      <w:marTop w:val="0"/>
      <w:marBottom w:val="0"/>
      <w:divBdr>
        <w:top w:val="none" w:sz="0" w:space="0" w:color="auto"/>
        <w:left w:val="none" w:sz="0" w:space="0" w:color="auto"/>
        <w:bottom w:val="none" w:sz="0" w:space="0" w:color="auto"/>
        <w:right w:val="none" w:sz="0" w:space="0" w:color="auto"/>
      </w:divBdr>
    </w:div>
    <w:div w:id="378017775">
      <w:bodyDiv w:val="1"/>
      <w:marLeft w:val="0"/>
      <w:marRight w:val="0"/>
      <w:marTop w:val="0"/>
      <w:marBottom w:val="0"/>
      <w:divBdr>
        <w:top w:val="none" w:sz="0" w:space="0" w:color="auto"/>
        <w:left w:val="none" w:sz="0" w:space="0" w:color="auto"/>
        <w:bottom w:val="none" w:sz="0" w:space="0" w:color="auto"/>
        <w:right w:val="none" w:sz="0" w:space="0" w:color="auto"/>
      </w:divBdr>
    </w:div>
    <w:div w:id="382104035">
      <w:bodyDiv w:val="1"/>
      <w:marLeft w:val="0"/>
      <w:marRight w:val="0"/>
      <w:marTop w:val="0"/>
      <w:marBottom w:val="0"/>
      <w:divBdr>
        <w:top w:val="none" w:sz="0" w:space="0" w:color="auto"/>
        <w:left w:val="none" w:sz="0" w:space="0" w:color="auto"/>
        <w:bottom w:val="none" w:sz="0" w:space="0" w:color="auto"/>
        <w:right w:val="none" w:sz="0" w:space="0" w:color="auto"/>
      </w:divBdr>
    </w:div>
    <w:div w:id="394082823">
      <w:bodyDiv w:val="1"/>
      <w:marLeft w:val="0"/>
      <w:marRight w:val="0"/>
      <w:marTop w:val="0"/>
      <w:marBottom w:val="0"/>
      <w:divBdr>
        <w:top w:val="none" w:sz="0" w:space="0" w:color="auto"/>
        <w:left w:val="none" w:sz="0" w:space="0" w:color="auto"/>
        <w:bottom w:val="none" w:sz="0" w:space="0" w:color="auto"/>
        <w:right w:val="none" w:sz="0" w:space="0" w:color="auto"/>
      </w:divBdr>
    </w:div>
    <w:div w:id="416756526">
      <w:bodyDiv w:val="1"/>
      <w:marLeft w:val="0"/>
      <w:marRight w:val="0"/>
      <w:marTop w:val="0"/>
      <w:marBottom w:val="0"/>
      <w:divBdr>
        <w:top w:val="none" w:sz="0" w:space="0" w:color="auto"/>
        <w:left w:val="none" w:sz="0" w:space="0" w:color="auto"/>
        <w:bottom w:val="none" w:sz="0" w:space="0" w:color="auto"/>
        <w:right w:val="none" w:sz="0" w:space="0" w:color="auto"/>
      </w:divBdr>
    </w:div>
    <w:div w:id="417293682">
      <w:bodyDiv w:val="1"/>
      <w:marLeft w:val="0"/>
      <w:marRight w:val="0"/>
      <w:marTop w:val="0"/>
      <w:marBottom w:val="0"/>
      <w:divBdr>
        <w:top w:val="none" w:sz="0" w:space="0" w:color="auto"/>
        <w:left w:val="none" w:sz="0" w:space="0" w:color="auto"/>
        <w:bottom w:val="none" w:sz="0" w:space="0" w:color="auto"/>
        <w:right w:val="none" w:sz="0" w:space="0" w:color="auto"/>
      </w:divBdr>
      <w:divsChild>
        <w:div w:id="1299074221">
          <w:marLeft w:val="0"/>
          <w:marRight w:val="0"/>
          <w:marTop w:val="0"/>
          <w:marBottom w:val="0"/>
          <w:divBdr>
            <w:top w:val="none" w:sz="0" w:space="0" w:color="auto"/>
            <w:left w:val="none" w:sz="0" w:space="0" w:color="auto"/>
            <w:bottom w:val="none" w:sz="0" w:space="0" w:color="auto"/>
            <w:right w:val="none" w:sz="0" w:space="0" w:color="auto"/>
          </w:divBdr>
          <w:divsChild>
            <w:div w:id="845630908">
              <w:marLeft w:val="0"/>
              <w:marRight w:val="0"/>
              <w:marTop w:val="0"/>
              <w:marBottom w:val="0"/>
              <w:divBdr>
                <w:top w:val="none" w:sz="0" w:space="0" w:color="auto"/>
                <w:left w:val="none" w:sz="0" w:space="0" w:color="auto"/>
                <w:bottom w:val="none" w:sz="0" w:space="0" w:color="auto"/>
                <w:right w:val="none" w:sz="0" w:space="0" w:color="auto"/>
              </w:divBdr>
              <w:divsChild>
                <w:div w:id="345178357">
                  <w:marLeft w:val="0"/>
                  <w:marRight w:val="0"/>
                  <w:marTop w:val="0"/>
                  <w:marBottom w:val="0"/>
                  <w:divBdr>
                    <w:top w:val="none" w:sz="0" w:space="0" w:color="auto"/>
                    <w:left w:val="none" w:sz="0" w:space="0" w:color="auto"/>
                    <w:bottom w:val="none" w:sz="0" w:space="0" w:color="auto"/>
                    <w:right w:val="none" w:sz="0" w:space="0" w:color="auto"/>
                  </w:divBdr>
                  <w:divsChild>
                    <w:div w:id="394621156">
                      <w:marLeft w:val="0"/>
                      <w:marRight w:val="0"/>
                      <w:marTop w:val="0"/>
                      <w:marBottom w:val="0"/>
                      <w:divBdr>
                        <w:top w:val="none" w:sz="0" w:space="0" w:color="auto"/>
                        <w:left w:val="none" w:sz="0" w:space="0" w:color="auto"/>
                        <w:bottom w:val="none" w:sz="0" w:space="0" w:color="auto"/>
                        <w:right w:val="none" w:sz="0" w:space="0" w:color="auto"/>
                      </w:divBdr>
                      <w:divsChild>
                        <w:div w:id="395934049">
                          <w:marLeft w:val="0"/>
                          <w:marRight w:val="0"/>
                          <w:marTop w:val="0"/>
                          <w:marBottom w:val="0"/>
                          <w:divBdr>
                            <w:top w:val="none" w:sz="0" w:space="0" w:color="auto"/>
                            <w:left w:val="none" w:sz="0" w:space="0" w:color="auto"/>
                            <w:bottom w:val="none" w:sz="0" w:space="0" w:color="auto"/>
                            <w:right w:val="none" w:sz="0" w:space="0" w:color="auto"/>
                          </w:divBdr>
                          <w:divsChild>
                            <w:div w:id="1335499728">
                              <w:marLeft w:val="0"/>
                              <w:marRight w:val="0"/>
                              <w:marTop w:val="0"/>
                              <w:marBottom w:val="0"/>
                              <w:divBdr>
                                <w:top w:val="none" w:sz="0" w:space="0" w:color="auto"/>
                                <w:left w:val="none" w:sz="0" w:space="0" w:color="auto"/>
                                <w:bottom w:val="none" w:sz="0" w:space="0" w:color="auto"/>
                                <w:right w:val="none" w:sz="0" w:space="0" w:color="auto"/>
                              </w:divBdr>
                              <w:divsChild>
                                <w:div w:id="736975603">
                                  <w:marLeft w:val="0"/>
                                  <w:marRight w:val="0"/>
                                  <w:marTop w:val="0"/>
                                  <w:marBottom w:val="0"/>
                                  <w:divBdr>
                                    <w:top w:val="none" w:sz="0" w:space="0" w:color="auto"/>
                                    <w:left w:val="none" w:sz="0" w:space="0" w:color="auto"/>
                                    <w:bottom w:val="none" w:sz="0" w:space="0" w:color="auto"/>
                                    <w:right w:val="none" w:sz="0" w:space="0" w:color="auto"/>
                                  </w:divBdr>
                                  <w:divsChild>
                                    <w:div w:id="572735927">
                                      <w:marLeft w:val="0"/>
                                      <w:marRight w:val="0"/>
                                      <w:marTop w:val="0"/>
                                      <w:marBottom w:val="0"/>
                                      <w:divBdr>
                                        <w:top w:val="none" w:sz="0" w:space="0" w:color="auto"/>
                                        <w:left w:val="none" w:sz="0" w:space="0" w:color="auto"/>
                                        <w:bottom w:val="none" w:sz="0" w:space="0" w:color="auto"/>
                                        <w:right w:val="none" w:sz="0" w:space="0" w:color="auto"/>
                                      </w:divBdr>
                                      <w:divsChild>
                                        <w:div w:id="910651791">
                                          <w:marLeft w:val="0"/>
                                          <w:marRight w:val="0"/>
                                          <w:marTop w:val="0"/>
                                          <w:marBottom w:val="0"/>
                                          <w:divBdr>
                                            <w:top w:val="none" w:sz="0" w:space="0" w:color="auto"/>
                                            <w:left w:val="none" w:sz="0" w:space="0" w:color="auto"/>
                                            <w:bottom w:val="none" w:sz="0" w:space="0" w:color="auto"/>
                                            <w:right w:val="none" w:sz="0" w:space="0" w:color="auto"/>
                                          </w:divBdr>
                                          <w:divsChild>
                                            <w:div w:id="412319728">
                                              <w:marLeft w:val="0"/>
                                              <w:marRight w:val="0"/>
                                              <w:marTop w:val="0"/>
                                              <w:marBottom w:val="0"/>
                                              <w:divBdr>
                                                <w:top w:val="none" w:sz="0" w:space="0" w:color="auto"/>
                                                <w:left w:val="none" w:sz="0" w:space="0" w:color="auto"/>
                                                <w:bottom w:val="none" w:sz="0" w:space="0" w:color="auto"/>
                                                <w:right w:val="none" w:sz="0" w:space="0" w:color="auto"/>
                                              </w:divBdr>
                                              <w:divsChild>
                                                <w:div w:id="313219059">
                                                  <w:marLeft w:val="0"/>
                                                  <w:marRight w:val="0"/>
                                                  <w:marTop w:val="0"/>
                                                  <w:marBottom w:val="0"/>
                                                  <w:divBdr>
                                                    <w:top w:val="none" w:sz="0" w:space="0" w:color="auto"/>
                                                    <w:left w:val="none" w:sz="0" w:space="0" w:color="auto"/>
                                                    <w:bottom w:val="none" w:sz="0" w:space="0" w:color="auto"/>
                                                    <w:right w:val="none" w:sz="0" w:space="0" w:color="auto"/>
                                                  </w:divBdr>
                                                  <w:divsChild>
                                                    <w:div w:id="651910491">
                                                      <w:marLeft w:val="0"/>
                                                      <w:marRight w:val="0"/>
                                                      <w:marTop w:val="0"/>
                                                      <w:marBottom w:val="0"/>
                                                      <w:divBdr>
                                                        <w:top w:val="none" w:sz="0" w:space="0" w:color="auto"/>
                                                        <w:left w:val="none" w:sz="0" w:space="0" w:color="auto"/>
                                                        <w:bottom w:val="none" w:sz="0" w:space="0" w:color="auto"/>
                                                        <w:right w:val="none" w:sz="0" w:space="0" w:color="auto"/>
                                                      </w:divBdr>
                                                      <w:divsChild>
                                                        <w:div w:id="181902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42118878">
      <w:bodyDiv w:val="1"/>
      <w:marLeft w:val="0"/>
      <w:marRight w:val="0"/>
      <w:marTop w:val="0"/>
      <w:marBottom w:val="0"/>
      <w:divBdr>
        <w:top w:val="none" w:sz="0" w:space="0" w:color="auto"/>
        <w:left w:val="none" w:sz="0" w:space="0" w:color="auto"/>
        <w:bottom w:val="none" w:sz="0" w:space="0" w:color="auto"/>
        <w:right w:val="none" w:sz="0" w:space="0" w:color="auto"/>
      </w:divBdr>
    </w:div>
    <w:div w:id="446244724">
      <w:bodyDiv w:val="1"/>
      <w:marLeft w:val="0"/>
      <w:marRight w:val="0"/>
      <w:marTop w:val="0"/>
      <w:marBottom w:val="0"/>
      <w:divBdr>
        <w:top w:val="none" w:sz="0" w:space="0" w:color="auto"/>
        <w:left w:val="none" w:sz="0" w:space="0" w:color="auto"/>
        <w:bottom w:val="none" w:sz="0" w:space="0" w:color="auto"/>
        <w:right w:val="none" w:sz="0" w:space="0" w:color="auto"/>
      </w:divBdr>
    </w:div>
    <w:div w:id="450631601">
      <w:bodyDiv w:val="1"/>
      <w:marLeft w:val="0"/>
      <w:marRight w:val="0"/>
      <w:marTop w:val="0"/>
      <w:marBottom w:val="0"/>
      <w:divBdr>
        <w:top w:val="none" w:sz="0" w:space="0" w:color="auto"/>
        <w:left w:val="none" w:sz="0" w:space="0" w:color="auto"/>
        <w:bottom w:val="none" w:sz="0" w:space="0" w:color="auto"/>
        <w:right w:val="none" w:sz="0" w:space="0" w:color="auto"/>
      </w:divBdr>
    </w:div>
    <w:div w:id="521289197">
      <w:bodyDiv w:val="1"/>
      <w:marLeft w:val="0"/>
      <w:marRight w:val="0"/>
      <w:marTop w:val="0"/>
      <w:marBottom w:val="0"/>
      <w:divBdr>
        <w:top w:val="none" w:sz="0" w:space="0" w:color="auto"/>
        <w:left w:val="none" w:sz="0" w:space="0" w:color="auto"/>
        <w:bottom w:val="none" w:sz="0" w:space="0" w:color="auto"/>
        <w:right w:val="none" w:sz="0" w:space="0" w:color="auto"/>
      </w:divBdr>
    </w:div>
    <w:div w:id="533153921">
      <w:bodyDiv w:val="1"/>
      <w:marLeft w:val="0"/>
      <w:marRight w:val="0"/>
      <w:marTop w:val="0"/>
      <w:marBottom w:val="0"/>
      <w:divBdr>
        <w:top w:val="none" w:sz="0" w:space="0" w:color="auto"/>
        <w:left w:val="none" w:sz="0" w:space="0" w:color="auto"/>
        <w:bottom w:val="none" w:sz="0" w:space="0" w:color="auto"/>
        <w:right w:val="none" w:sz="0" w:space="0" w:color="auto"/>
      </w:divBdr>
      <w:divsChild>
        <w:div w:id="1299799205">
          <w:marLeft w:val="0"/>
          <w:marRight w:val="0"/>
          <w:marTop w:val="0"/>
          <w:marBottom w:val="0"/>
          <w:divBdr>
            <w:top w:val="none" w:sz="0" w:space="0" w:color="auto"/>
            <w:left w:val="none" w:sz="0" w:space="0" w:color="auto"/>
            <w:bottom w:val="none" w:sz="0" w:space="0" w:color="auto"/>
            <w:right w:val="none" w:sz="0" w:space="0" w:color="auto"/>
          </w:divBdr>
          <w:divsChild>
            <w:div w:id="1571844316">
              <w:marLeft w:val="0"/>
              <w:marRight w:val="0"/>
              <w:marTop w:val="0"/>
              <w:marBottom w:val="0"/>
              <w:divBdr>
                <w:top w:val="none" w:sz="0" w:space="0" w:color="auto"/>
                <w:left w:val="none" w:sz="0" w:space="0" w:color="auto"/>
                <w:bottom w:val="none" w:sz="0" w:space="0" w:color="auto"/>
                <w:right w:val="none" w:sz="0" w:space="0" w:color="auto"/>
              </w:divBdr>
              <w:divsChild>
                <w:div w:id="940723718">
                  <w:marLeft w:val="0"/>
                  <w:marRight w:val="0"/>
                  <w:marTop w:val="0"/>
                  <w:marBottom w:val="0"/>
                  <w:divBdr>
                    <w:top w:val="none" w:sz="0" w:space="0" w:color="auto"/>
                    <w:left w:val="none" w:sz="0" w:space="0" w:color="auto"/>
                    <w:bottom w:val="none" w:sz="0" w:space="0" w:color="auto"/>
                    <w:right w:val="none" w:sz="0" w:space="0" w:color="auto"/>
                  </w:divBdr>
                  <w:divsChild>
                    <w:div w:id="928076347">
                      <w:marLeft w:val="0"/>
                      <w:marRight w:val="0"/>
                      <w:marTop w:val="0"/>
                      <w:marBottom w:val="0"/>
                      <w:divBdr>
                        <w:top w:val="none" w:sz="0" w:space="0" w:color="auto"/>
                        <w:left w:val="none" w:sz="0" w:space="0" w:color="auto"/>
                        <w:bottom w:val="none" w:sz="0" w:space="0" w:color="auto"/>
                        <w:right w:val="none" w:sz="0" w:space="0" w:color="auto"/>
                      </w:divBdr>
                      <w:divsChild>
                        <w:div w:id="630088005">
                          <w:marLeft w:val="0"/>
                          <w:marRight w:val="0"/>
                          <w:marTop w:val="0"/>
                          <w:marBottom w:val="0"/>
                          <w:divBdr>
                            <w:top w:val="none" w:sz="0" w:space="0" w:color="auto"/>
                            <w:left w:val="none" w:sz="0" w:space="0" w:color="auto"/>
                            <w:bottom w:val="none" w:sz="0" w:space="0" w:color="auto"/>
                            <w:right w:val="none" w:sz="0" w:space="0" w:color="auto"/>
                          </w:divBdr>
                          <w:divsChild>
                            <w:div w:id="19602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0594548">
          <w:marLeft w:val="0"/>
          <w:marRight w:val="0"/>
          <w:marTop w:val="0"/>
          <w:marBottom w:val="0"/>
          <w:divBdr>
            <w:top w:val="none" w:sz="0" w:space="0" w:color="auto"/>
            <w:left w:val="none" w:sz="0" w:space="0" w:color="auto"/>
            <w:bottom w:val="none" w:sz="0" w:space="0" w:color="auto"/>
            <w:right w:val="none" w:sz="0" w:space="0" w:color="auto"/>
          </w:divBdr>
          <w:divsChild>
            <w:div w:id="730229344">
              <w:marLeft w:val="0"/>
              <w:marRight w:val="0"/>
              <w:marTop w:val="0"/>
              <w:marBottom w:val="0"/>
              <w:divBdr>
                <w:top w:val="none" w:sz="0" w:space="0" w:color="auto"/>
                <w:left w:val="none" w:sz="0" w:space="0" w:color="auto"/>
                <w:bottom w:val="none" w:sz="0" w:space="0" w:color="auto"/>
                <w:right w:val="none" w:sz="0" w:space="0" w:color="auto"/>
              </w:divBdr>
              <w:divsChild>
                <w:div w:id="870915282">
                  <w:marLeft w:val="0"/>
                  <w:marRight w:val="0"/>
                  <w:marTop w:val="0"/>
                  <w:marBottom w:val="0"/>
                  <w:divBdr>
                    <w:top w:val="none" w:sz="0" w:space="0" w:color="auto"/>
                    <w:left w:val="none" w:sz="0" w:space="0" w:color="auto"/>
                    <w:bottom w:val="none" w:sz="0" w:space="0" w:color="auto"/>
                    <w:right w:val="none" w:sz="0" w:space="0" w:color="auto"/>
                  </w:divBdr>
                  <w:divsChild>
                    <w:div w:id="838469393">
                      <w:marLeft w:val="0"/>
                      <w:marRight w:val="0"/>
                      <w:marTop w:val="0"/>
                      <w:marBottom w:val="0"/>
                      <w:divBdr>
                        <w:top w:val="none" w:sz="0" w:space="0" w:color="auto"/>
                        <w:left w:val="none" w:sz="0" w:space="0" w:color="auto"/>
                        <w:bottom w:val="none" w:sz="0" w:space="0" w:color="auto"/>
                        <w:right w:val="none" w:sz="0" w:space="0" w:color="auto"/>
                      </w:divBdr>
                      <w:divsChild>
                        <w:div w:id="1771900106">
                          <w:marLeft w:val="0"/>
                          <w:marRight w:val="0"/>
                          <w:marTop w:val="0"/>
                          <w:marBottom w:val="0"/>
                          <w:divBdr>
                            <w:top w:val="none" w:sz="0" w:space="0" w:color="auto"/>
                            <w:left w:val="none" w:sz="0" w:space="0" w:color="auto"/>
                            <w:bottom w:val="none" w:sz="0" w:space="0" w:color="auto"/>
                            <w:right w:val="none" w:sz="0" w:space="0" w:color="auto"/>
                          </w:divBdr>
                          <w:divsChild>
                            <w:div w:id="152313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9003549">
      <w:bodyDiv w:val="1"/>
      <w:marLeft w:val="0"/>
      <w:marRight w:val="0"/>
      <w:marTop w:val="0"/>
      <w:marBottom w:val="0"/>
      <w:divBdr>
        <w:top w:val="none" w:sz="0" w:space="0" w:color="auto"/>
        <w:left w:val="none" w:sz="0" w:space="0" w:color="auto"/>
        <w:bottom w:val="none" w:sz="0" w:space="0" w:color="auto"/>
        <w:right w:val="none" w:sz="0" w:space="0" w:color="auto"/>
      </w:divBdr>
      <w:divsChild>
        <w:div w:id="1998608634">
          <w:marLeft w:val="0"/>
          <w:marRight w:val="0"/>
          <w:marTop w:val="0"/>
          <w:marBottom w:val="0"/>
          <w:divBdr>
            <w:top w:val="none" w:sz="0" w:space="0" w:color="auto"/>
            <w:left w:val="none" w:sz="0" w:space="0" w:color="auto"/>
            <w:bottom w:val="none" w:sz="0" w:space="0" w:color="auto"/>
            <w:right w:val="none" w:sz="0" w:space="0" w:color="auto"/>
          </w:divBdr>
          <w:divsChild>
            <w:div w:id="956832902">
              <w:marLeft w:val="0"/>
              <w:marRight w:val="0"/>
              <w:marTop w:val="0"/>
              <w:marBottom w:val="0"/>
              <w:divBdr>
                <w:top w:val="none" w:sz="0" w:space="0" w:color="auto"/>
                <w:left w:val="none" w:sz="0" w:space="0" w:color="auto"/>
                <w:bottom w:val="none" w:sz="0" w:space="0" w:color="auto"/>
                <w:right w:val="none" w:sz="0" w:space="0" w:color="auto"/>
              </w:divBdr>
            </w:div>
            <w:div w:id="1197306668">
              <w:marLeft w:val="0"/>
              <w:marRight w:val="0"/>
              <w:marTop w:val="0"/>
              <w:marBottom w:val="0"/>
              <w:divBdr>
                <w:top w:val="none" w:sz="0" w:space="0" w:color="auto"/>
                <w:left w:val="none" w:sz="0" w:space="0" w:color="auto"/>
                <w:bottom w:val="none" w:sz="0" w:space="0" w:color="auto"/>
                <w:right w:val="none" w:sz="0" w:space="0" w:color="auto"/>
              </w:divBdr>
            </w:div>
            <w:div w:id="306981890">
              <w:marLeft w:val="0"/>
              <w:marRight w:val="0"/>
              <w:marTop w:val="0"/>
              <w:marBottom w:val="0"/>
              <w:divBdr>
                <w:top w:val="none" w:sz="0" w:space="0" w:color="auto"/>
                <w:left w:val="none" w:sz="0" w:space="0" w:color="auto"/>
                <w:bottom w:val="none" w:sz="0" w:space="0" w:color="auto"/>
                <w:right w:val="none" w:sz="0" w:space="0" w:color="auto"/>
              </w:divBdr>
            </w:div>
            <w:div w:id="1426802734">
              <w:marLeft w:val="0"/>
              <w:marRight w:val="0"/>
              <w:marTop w:val="0"/>
              <w:marBottom w:val="0"/>
              <w:divBdr>
                <w:top w:val="none" w:sz="0" w:space="0" w:color="auto"/>
                <w:left w:val="none" w:sz="0" w:space="0" w:color="auto"/>
                <w:bottom w:val="none" w:sz="0" w:space="0" w:color="auto"/>
                <w:right w:val="none" w:sz="0" w:space="0" w:color="auto"/>
              </w:divBdr>
            </w:div>
            <w:div w:id="812871506">
              <w:marLeft w:val="0"/>
              <w:marRight w:val="0"/>
              <w:marTop w:val="0"/>
              <w:marBottom w:val="0"/>
              <w:divBdr>
                <w:top w:val="none" w:sz="0" w:space="0" w:color="auto"/>
                <w:left w:val="none" w:sz="0" w:space="0" w:color="auto"/>
                <w:bottom w:val="none" w:sz="0" w:space="0" w:color="auto"/>
                <w:right w:val="none" w:sz="0" w:space="0" w:color="auto"/>
              </w:divBdr>
            </w:div>
            <w:div w:id="1453209786">
              <w:marLeft w:val="0"/>
              <w:marRight w:val="0"/>
              <w:marTop w:val="0"/>
              <w:marBottom w:val="0"/>
              <w:divBdr>
                <w:top w:val="none" w:sz="0" w:space="0" w:color="auto"/>
                <w:left w:val="none" w:sz="0" w:space="0" w:color="auto"/>
                <w:bottom w:val="none" w:sz="0" w:space="0" w:color="auto"/>
                <w:right w:val="none" w:sz="0" w:space="0" w:color="auto"/>
              </w:divBdr>
            </w:div>
            <w:div w:id="1134300252">
              <w:marLeft w:val="0"/>
              <w:marRight w:val="0"/>
              <w:marTop w:val="0"/>
              <w:marBottom w:val="0"/>
              <w:divBdr>
                <w:top w:val="none" w:sz="0" w:space="0" w:color="auto"/>
                <w:left w:val="none" w:sz="0" w:space="0" w:color="auto"/>
                <w:bottom w:val="none" w:sz="0" w:space="0" w:color="auto"/>
                <w:right w:val="none" w:sz="0" w:space="0" w:color="auto"/>
              </w:divBdr>
            </w:div>
            <w:div w:id="531302613">
              <w:marLeft w:val="0"/>
              <w:marRight w:val="0"/>
              <w:marTop w:val="0"/>
              <w:marBottom w:val="0"/>
              <w:divBdr>
                <w:top w:val="none" w:sz="0" w:space="0" w:color="auto"/>
                <w:left w:val="none" w:sz="0" w:space="0" w:color="auto"/>
                <w:bottom w:val="none" w:sz="0" w:space="0" w:color="auto"/>
                <w:right w:val="none" w:sz="0" w:space="0" w:color="auto"/>
              </w:divBdr>
            </w:div>
            <w:div w:id="1799182421">
              <w:marLeft w:val="0"/>
              <w:marRight w:val="0"/>
              <w:marTop w:val="0"/>
              <w:marBottom w:val="0"/>
              <w:divBdr>
                <w:top w:val="none" w:sz="0" w:space="0" w:color="auto"/>
                <w:left w:val="none" w:sz="0" w:space="0" w:color="auto"/>
                <w:bottom w:val="none" w:sz="0" w:space="0" w:color="auto"/>
                <w:right w:val="none" w:sz="0" w:space="0" w:color="auto"/>
              </w:divBdr>
            </w:div>
            <w:div w:id="1187250884">
              <w:marLeft w:val="0"/>
              <w:marRight w:val="0"/>
              <w:marTop w:val="0"/>
              <w:marBottom w:val="0"/>
              <w:divBdr>
                <w:top w:val="none" w:sz="0" w:space="0" w:color="auto"/>
                <w:left w:val="none" w:sz="0" w:space="0" w:color="auto"/>
                <w:bottom w:val="none" w:sz="0" w:space="0" w:color="auto"/>
                <w:right w:val="none" w:sz="0" w:space="0" w:color="auto"/>
              </w:divBdr>
            </w:div>
            <w:div w:id="78342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863038">
      <w:bodyDiv w:val="1"/>
      <w:marLeft w:val="0"/>
      <w:marRight w:val="0"/>
      <w:marTop w:val="0"/>
      <w:marBottom w:val="0"/>
      <w:divBdr>
        <w:top w:val="none" w:sz="0" w:space="0" w:color="auto"/>
        <w:left w:val="none" w:sz="0" w:space="0" w:color="auto"/>
        <w:bottom w:val="none" w:sz="0" w:space="0" w:color="auto"/>
        <w:right w:val="none" w:sz="0" w:space="0" w:color="auto"/>
      </w:divBdr>
    </w:div>
    <w:div w:id="587152401">
      <w:bodyDiv w:val="1"/>
      <w:marLeft w:val="0"/>
      <w:marRight w:val="0"/>
      <w:marTop w:val="0"/>
      <w:marBottom w:val="0"/>
      <w:divBdr>
        <w:top w:val="none" w:sz="0" w:space="0" w:color="auto"/>
        <w:left w:val="none" w:sz="0" w:space="0" w:color="auto"/>
        <w:bottom w:val="none" w:sz="0" w:space="0" w:color="auto"/>
        <w:right w:val="none" w:sz="0" w:space="0" w:color="auto"/>
      </w:divBdr>
    </w:div>
    <w:div w:id="592738048">
      <w:bodyDiv w:val="1"/>
      <w:marLeft w:val="0"/>
      <w:marRight w:val="0"/>
      <w:marTop w:val="0"/>
      <w:marBottom w:val="0"/>
      <w:divBdr>
        <w:top w:val="none" w:sz="0" w:space="0" w:color="auto"/>
        <w:left w:val="none" w:sz="0" w:space="0" w:color="auto"/>
        <w:bottom w:val="none" w:sz="0" w:space="0" w:color="auto"/>
        <w:right w:val="none" w:sz="0" w:space="0" w:color="auto"/>
      </w:divBdr>
    </w:div>
    <w:div w:id="647367223">
      <w:bodyDiv w:val="1"/>
      <w:marLeft w:val="0"/>
      <w:marRight w:val="0"/>
      <w:marTop w:val="0"/>
      <w:marBottom w:val="0"/>
      <w:divBdr>
        <w:top w:val="none" w:sz="0" w:space="0" w:color="auto"/>
        <w:left w:val="none" w:sz="0" w:space="0" w:color="auto"/>
        <w:bottom w:val="none" w:sz="0" w:space="0" w:color="auto"/>
        <w:right w:val="none" w:sz="0" w:space="0" w:color="auto"/>
      </w:divBdr>
    </w:div>
    <w:div w:id="650410244">
      <w:bodyDiv w:val="1"/>
      <w:marLeft w:val="0"/>
      <w:marRight w:val="0"/>
      <w:marTop w:val="0"/>
      <w:marBottom w:val="0"/>
      <w:divBdr>
        <w:top w:val="none" w:sz="0" w:space="0" w:color="auto"/>
        <w:left w:val="none" w:sz="0" w:space="0" w:color="auto"/>
        <w:bottom w:val="none" w:sz="0" w:space="0" w:color="auto"/>
        <w:right w:val="none" w:sz="0" w:space="0" w:color="auto"/>
      </w:divBdr>
      <w:divsChild>
        <w:div w:id="1958832657">
          <w:marLeft w:val="0"/>
          <w:marRight w:val="0"/>
          <w:marTop w:val="0"/>
          <w:marBottom w:val="0"/>
          <w:divBdr>
            <w:top w:val="none" w:sz="0" w:space="0" w:color="auto"/>
            <w:left w:val="none" w:sz="0" w:space="0" w:color="auto"/>
            <w:bottom w:val="none" w:sz="0" w:space="0" w:color="auto"/>
            <w:right w:val="none" w:sz="0" w:space="0" w:color="auto"/>
          </w:divBdr>
          <w:divsChild>
            <w:div w:id="1088422277">
              <w:marLeft w:val="0"/>
              <w:marRight w:val="0"/>
              <w:marTop w:val="0"/>
              <w:marBottom w:val="0"/>
              <w:divBdr>
                <w:top w:val="none" w:sz="0" w:space="0" w:color="auto"/>
                <w:left w:val="none" w:sz="0" w:space="0" w:color="auto"/>
                <w:bottom w:val="none" w:sz="0" w:space="0" w:color="auto"/>
                <w:right w:val="none" w:sz="0" w:space="0" w:color="auto"/>
              </w:divBdr>
            </w:div>
            <w:div w:id="1381856999">
              <w:marLeft w:val="0"/>
              <w:marRight w:val="0"/>
              <w:marTop w:val="0"/>
              <w:marBottom w:val="0"/>
              <w:divBdr>
                <w:top w:val="none" w:sz="0" w:space="0" w:color="auto"/>
                <w:left w:val="none" w:sz="0" w:space="0" w:color="auto"/>
                <w:bottom w:val="none" w:sz="0" w:space="0" w:color="auto"/>
                <w:right w:val="none" w:sz="0" w:space="0" w:color="auto"/>
              </w:divBdr>
            </w:div>
            <w:div w:id="563754627">
              <w:marLeft w:val="0"/>
              <w:marRight w:val="0"/>
              <w:marTop w:val="0"/>
              <w:marBottom w:val="0"/>
              <w:divBdr>
                <w:top w:val="none" w:sz="0" w:space="0" w:color="auto"/>
                <w:left w:val="none" w:sz="0" w:space="0" w:color="auto"/>
                <w:bottom w:val="none" w:sz="0" w:space="0" w:color="auto"/>
                <w:right w:val="none" w:sz="0" w:space="0" w:color="auto"/>
              </w:divBdr>
            </w:div>
            <w:div w:id="1508322145">
              <w:marLeft w:val="0"/>
              <w:marRight w:val="0"/>
              <w:marTop w:val="0"/>
              <w:marBottom w:val="0"/>
              <w:divBdr>
                <w:top w:val="none" w:sz="0" w:space="0" w:color="auto"/>
                <w:left w:val="none" w:sz="0" w:space="0" w:color="auto"/>
                <w:bottom w:val="none" w:sz="0" w:space="0" w:color="auto"/>
                <w:right w:val="none" w:sz="0" w:space="0" w:color="auto"/>
              </w:divBdr>
            </w:div>
            <w:div w:id="889414093">
              <w:marLeft w:val="0"/>
              <w:marRight w:val="0"/>
              <w:marTop w:val="0"/>
              <w:marBottom w:val="0"/>
              <w:divBdr>
                <w:top w:val="none" w:sz="0" w:space="0" w:color="auto"/>
                <w:left w:val="none" w:sz="0" w:space="0" w:color="auto"/>
                <w:bottom w:val="none" w:sz="0" w:space="0" w:color="auto"/>
                <w:right w:val="none" w:sz="0" w:space="0" w:color="auto"/>
              </w:divBdr>
            </w:div>
            <w:div w:id="380977815">
              <w:marLeft w:val="0"/>
              <w:marRight w:val="0"/>
              <w:marTop w:val="0"/>
              <w:marBottom w:val="0"/>
              <w:divBdr>
                <w:top w:val="none" w:sz="0" w:space="0" w:color="auto"/>
                <w:left w:val="none" w:sz="0" w:space="0" w:color="auto"/>
                <w:bottom w:val="none" w:sz="0" w:space="0" w:color="auto"/>
                <w:right w:val="none" w:sz="0" w:space="0" w:color="auto"/>
              </w:divBdr>
            </w:div>
            <w:div w:id="61290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19752">
      <w:bodyDiv w:val="1"/>
      <w:marLeft w:val="0"/>
      <w:marRight w:val="0"/>
      <w:marTop w:val="0"/>
      <w:marBottom w:val="0"/>
      <w:divBdr>
        <w:top w:val="none" w:sz="0" w:space="0" w:color="auto"/>
        <w:left w:val="none" w:sz="0" w:space="0" w:color="auto"/>
        <w:bottom w:val="none" w:sz="0" w:space="0" w:color="auto"/>
        <w:right w:val="none" w:sz="0" w:space="0" w:color="auto"/>
      </w:divBdr>
    </w:div>
    <w:div w:id="747650469">
      <w:bodyDiv w:val="1"/>
      <w:marLeft w:val="0"/>
      <w:marRight w:val="0"/>
      <w:marTop w:val="0"/>
      <w:marBottom w:val="0"/>
      <w:divBdr>
        <w:top w:val="none" w:sz="0" w:space="0" w:color="auto"/>
        <w:left w:val="none" w:sz="0" w:space="0" w:color="auto"/>
        <w:bottom w:val="none" w:sz="0" w:space="0" w:color="auto"/>
        <w:right w:val="none" w:sz="0" w:space="0" w:color="auto"/>
      </w:divBdr>
    </w:div>
    <w:div w:id="753891249">
      <w:bodyDiv w:val="1"/>
      <w:marLeft w:val="0"/>
      <w:marRight w:val="0"/>
      <w:marTop w:val="0"/>
      <w:marBottom w:val="0"/>
      <w:divBdr>
        <w:top w:val="none" w:sz="0" w:space="0" w:color="auto"/>
        <w:left w:val="none" w:sz="0" w:space="0" w:color="auto"/>
        <w:bottom w:val="none" w:sz="0" w:space="0" w:color="auto"/>
        <w:right w:val="none" w:sz="0" w:space="0" w:color="auto"/>
      </w:divBdr>
      <w:divsChild>
        <w:div w:id="1059936787">
          <w:marLeft w:val="0"/>
          <w:marRight w:val="0"/>
          <w:marTop w:val="0"/>
          <w:marBottom w:val="0"/>
          <w:divBdr>
            <w:top w:val="none" w:sz="0" w:space="0" w:color="auto"/>
            <w:left w:val="none" w:sz="0" w:space="0" w:color="auto"/>
            <w:bottom w:val="none" w:sz="0" w:space="0" w:color="auto"/>
            <w:right w:val="none" w:sz="0" w:space="0" w:color="auto"/>
          </w:divBdr>
          <w:divsChild>
            <w:div w:id="592281524">
              <w:marLeft w:val="0"/>
              <w:marRight w:val="0"/>
              <w:marTop w:val="0"/>
              <w:marBottom w:val="0"/>
              <w:divBdr>
                <w:top w:val="none" w:sz="0" w:space="0" w:color="auto"/>
                <w:left w:val="none" w:sz="0" w:space="0" w:color="auto"/>
                <w:bottom w:val="none" w:sz="0" w:space="0" w:color="auto"/>
                <w:right w:val="none" w:sz="0" w:space="0" w:color="auto"/>
              </w:divBdr>
              <w:divsChild>
                <w:div w:id="221867200">
                  <w:marLeft w:val="0"/>
                  <w:marRight w:val="0"/>
                  <w:marTop w:val="0"/>
                  <w:marBottom w:val="0"/>
                  <w:divBdr>
                    <w:top w:val="none" w:sz="0" w:space="0" w:color="auto"/>
                    <w:left w:val="none" w:sz="0" w:space="0" w:color="auto"/>
                    <w:bottom w:val="none" w:sz="0" w:space="0" w:color="auto"/>
                    <w:right w:val="none" w:sz="0" w:space="0" w:color="auto"/>
                  </w:divBdr>
                  <w:divsChild>
                    <w:div w:id="2076002516">
                      <w:marLeft w:val="0"/>
                      <w:marRight w:val="0"/>
                      <w:marTop w:val="0"/>
                      <w:marBottom w:val="0"/>
                      <w:divBdr>
                        <w:top w:val="none" w:sz="0" w:space="0" w:color="auto"/>
                        <w:left w:val="none" w:sz="0" w:space="0" w:color="auto"/>
                        <w:bottom w:val="none" w:sz="0" w:space="0" w:color="auto"/>
                        <w:right w:val="none" w:sz="0" w:space="0" w:color="auto"/>
                      </w:divBdr>
                      <w:divsChild>
                        <w:div w:id="1138688924">
                          <w:marLeft w:val="0"/>
                          <w:marRight w:val="0"/>
                          <w:marTop w:val="0"/>
                          <w:marBottom w:val="0"/>
                          <w:divBdr>
                            <w:top w:val="none" w:sz="0" w:space="0" w:color="auto"/>
                            <w:left w:val="none" w:sz="0" w:space="0" w:color="auto"/>
                            <w:bottom w:val="none" w:sz="0" w:space="0" w:color="auto"/>
                            <w:right w:val="none" w:sz="0" w:space="0" w:color="auto"/>
                          </w:divBdr>
                          <w:divsChild>
                            <w:div w:id="1195776344">
                              <w:marLeft w:val="0"/>
                              <w:marRight w:val="0"/>
                              <w:marTop w:val="0"/>
                              <w:marBottom w:val="0"/>
                              <w:divBdr>
                                <w:top w:val="none" w:sz="0" w:space="0" w:color="auto"/>
                                <w:left w:val="none" w:sz="0" w:space="0" w:color="auto"/>
                                <w:bottom w:val="none" w:sz="0" w:space="0" w:color="auto"/>
                                <w:right w:val="none" w:sz="0" w:space="0" w:color="auto"/>
                              </w:divBdr>
                              <w:divsChild>
                                <w:div w:id="1791119971">
                                  <w:marLeft w:val="0"/>
                                  <w:marRight w:val="0"/>
                                  <w:marTop w:val="0"/>
                                  <w:marBottom w:val="0"/>
                                  <w:divBdr>
                                    <w:top w:val="none" w:sz="0" w:space="0" w:color="auto"/>
                                    <w:left w:val="none" w:sz="0" w:space="0" w:color="auto"/>
                                    <w:bottom w:val="none" w:sz="0" w:space="0" w:color="auto"/>
                                    <w:right w:val="none" w:sz="0" w:space="0" w:color="auto"/>
                                  </w:divBdr>
                                  <w:divsChild>
                                    <w:div w:id="1990089040">
                                      <w:marLeft w:val="0"/>
                                      <w:marRight w:val="0"/>
                                      <w:marTop w:val="0"/>
                                      <w:marBottom w:val="0"/>
                                      <w:divBdr>
                                        <w:top w:val="none" w:sz="0" w:space="0" w:color="auto"/>
                                        <w:left w:val="none" w:sz="0" w:space="0" w:color="auto"/>
                                        <w:bottom w:val="none" w:sz="0" w:space="0" w:color="auto"/>
                                        <w:right w:val="none" w:sz="0" w:space="0" w:color="auto"/>
                                      </w:divBdr>
                                      <w:divsChild>
                                        <w:div w:id="510678408">
                                          <w:marLeft w:val="0"/>
                                          <w:marRight w:val="0"/>
                                          <w:marTop w:val="0"/>
                                          <w:marBottom w:val="0"/>
                                          <w:divBdr>
                                            <w:top w:val="none" w:sz="0" w:space="0" w:color="auto"/>
                                            <w:left w:val="none" w:sz="0" w:space="0" w:color="auto"/>
                                            <w:bottom w:val="none" w:sz="0" w:space="0" w:color="auto"/>
                                            <w:right w:val="none" w:sz="0" w:space="0" w:color="auto"/>
                                          </w:divBdr>
                                          <w:divsChild>
                                            <w:div w:id="1102263861">
                                              <w:marLeft w:val="0"/>
                                              <w:marRight w:val="0"/>
                                              <w:marTop w:val="0"/>
                                              <w:marBottom w:val="0"/>
                                              <w:divBdr>
                                                <w:top w:val="none" w:sz="0" w:space="0" w:color="auto"/>
                                                <w:left w:val="none" w:sz="0" w:space="0" w:color="auto"/>
                                                <w:bottom w:val="none" w:sz="0" w:space="0" w:color="auto"/>
                                                <w:right w:val="none" w:sz="0" w:space="0" w:color="auto"/>
                                              </w:divBdr>
                                              <w:divsChild>
                                                <w:div w:id="504707268">
                                                  <w:marLeft w:val="0"/>
                                                  <w:marRight w:val="0"/>
                                                  <w:marTop w:val="0"/>
                                                  <w:marBottom w:val="0"/>
                                                  <w:divBdr>
                                                    <w:top w:val="none" w:sz="0" w:space="0" w:color="auto"/>
                                                    <w:left w:val="none" w:sz="0" w:space="0" w:color="auto"/>
                                                    <w:bottom w:val="none" w:sz="0" w:space="0" w:color="auto"/>
                                                    <w:right w:val="none" w:sz="0" w:space="0" w:color="auto"/>
                                                  </w:divBdr>
                                                  <w:divsChild>
                                                    <w:div w:id="2078282127">
                                                      <w:marLeft w:val="0"/>
                                                      <w:marRight w:val="0"/>
                                                      <w:marTop w:val="0"/>
                                                      <w:marBottom w:val="0"/>
                                                      <w:divBdr>
                                                        <w:top w:val="none" w:sz="0" w:space="0" w:color="auto"/>
                                                        <w:left w:val="none" w:sz="0" w:space="0" w:color="auto"/>
                                                        <w:bottom w:val="none" w:sz="0" w:space="0" w:color="auto"/>
                                                        <w:right w:val="none" w:sz="0" w:space="0" w:color="auto"/>
                                                      </w:divBdr>
                                                      <w:divsChild>
                                                        <w:div w:id="157751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95490079">
      <w:bodyDiv w:val="1"/>
      <w:marLeft w:val="0"/>
      <w:marRight w:val="0"/>
      <w:marTop w:val="0"/>
      <w:marBottom w:val="0"/>
      <w:divBdr>
        <w:top w:val="none" w:sz="0" w:space="0" w:color="auto"/>
        <w:left w:val="none" w:sz="0" w:space="0" w:color="auto"/>
        <w:bottom w:val="none" w:sz="0" w:space="0" w:color="auto"/>
        <w:right w:val="none" w:sz="0" w:space="0" w:color="auto"/>
      </w:divBdr>
    </w:div>
    <w:div w:id="801970725">
      <w:bodyDiv w:val="1"/>
      <w:marLeft w:val="0"/>
      <w:marRight w:val="0"/>
      <w:marTop w:val="0"/>
      <w:marBottom w:val="0"/>
      <w:divBdr>
        <w:top w:val="none" w:sz="0" w:space="0" w:color="auto"/>
        <w:left w:val="none" w:sz="0" w:space="0" w:color="auto"/>
        <w:bottom w:val="none" w:sz="0" w:space="0" w:color="auto"/>
        <w:right w:val="none" w:sz="0" w:space="0" w:color="auto"/>
      </w:divBdr>
    </w:div>
    <w:div w:id="802314011">
      <w:bodyDiv w:val="1"/>
      <w:marLeft w:val="0"/>
      <w:marRight w:val="0"/>
      <w:marTop w:val="0"/>
      <w:marBottom w:val="0"/>
      <w:divBdr>
        <w:top w:val="none" w:sz="0" w:space="0" w:color="auto"/>
        <w:left w:val="none" w:sz="0" w:space="0" w:color="auto"/>
        <w:bottom w:val="none" w:sz="0" w:space="0" w:color="auto"/>
        <w:right w:val="none" w:sz="0" w:space="0" w:color="auto"/>
      </w:divBdr>
    </w:div>
    <w:div w:id="804004193">
      <w:bodyDiv w:val="1"/>
      <w:marLeft w:val="0"/>
      <w:marRight w:val="0"/>
      <w:marTop w:val="0"/>
      <w:marBottom w:val="0"/>
      <w:divBdr>
        <w:top w:val="none" w:sz="0" w:space="0" w:color="auto"/>
        <w:left w:val="none" w:sz="0" w:space="0" w:color="auto"/>
        <w:bottom w:val="none" w:sz="0" w:space="0" w:color="auto"/>
        <w:right w:val="none" w:sz="0" w:space="0" w:color="auto"/>
      </w:divBdr>
    </w:div>
    <w:div w:id="816728369">
      <w:bodyDiv w:val="1"/>
      <w:marLeft w:val="0"/>
      <w:marRight w:val="0"/>
      <w:marTop w:val="0"/>
      <w:marBottom w:val="0"/>
      <w:divBdr>
        <w:top w:val="none" w:sz="0" w:space="0" w:color="auto"/>
        <w:left w:val="none" w:sz="0" w:space="0" w:color="auto"/>
        <w:bottom w:val="none" w:sz="0" w:space="0" w:color="auto"/>
        <w:right w:val="none" w:sz="0" w:space="0" w:color="auto"/>
      </w:divBdr>
    </w:div>
    <w:div w:id="887228920">
      <w:bodyDiv w:val="1"/>
      <w:marLeft w:val="0"/>
      <w:marRight w:val="0"/>
      <w:marTop w:val="0"/>
      <w:marBottom w:val="0"/>
      <w:divBdr>
        <w:top w:val="none" w:sz="0" w:space="0" w:color="auto"/>
        <w:left w:val="none" w:sz="0" w:space="0" w:color="auto"/>
        <w:bottom w:val="none" w:sz="0" w:space="0" w:color="auto"/>
        <w:right w:val="none" w:sz="0" w:space="0" w:color="auto"/>
      </w:divBdr>
    </w:div>
    <w:div w:id="895433007">
      <w:bodyDiv w:val="1"/>
      <w:marLeft w:val="0"/>
      <w:marRight w:val="0"/>
      <w:marTop w:val="0"/>
      <w:marBottom w:val="0"/>
      <w:divBdr>
        <w:top w:val="none" w:sz="0" w:space="0" w:color="auto"/>
        <w:left w:val="none" w:sz="0" w:space="0" w:color="auto"/>
        <w:bottom w:val="none" w:sz="0" w:space="0" w:color="auto"/>
        <w:right w:val="none" w:sz="0" w:space="0" w:color="auto"/>
      </w:divBdr>
      <w:divsChild>
        <w:div w:id="258488876">
          <w:marLeft w:val="0"/>
          <w:marRight w:val="0"/>
          <w:marTop w:val="0"/>
          <w:marBottom w:val="0"/>
          <w:divBdr>
            <w:top w:val="none" w:sz="0" w:space="0" w:color="auto"/>
            <w:left w:val="none" w:sz="0" w:space="0" w:color="auto"/>
            <w:bottom w:val="none" w:sz="0" w:space="0" w:color="auto"/>
            <w:right w:val="none" w:sz="0" w:space="0" w:color="auto"/>
          </w:divBdr>
          <w:divsChild>
            <w:div w:id="1973057058">
              <w:marLeft w:val="0"/>
              <w:marRight w:val="0"/>
              <w:marTop w:val="0"/>
              <w:marBottom w:val="0"/>
              <w:divBdr>
                <w:top w:val="none" w:sz="0" w:space="0" w:color="auto"/>
                <w:left w:val="none" w:sz="0" w:space="0" w:color="auto"/>
                <w:bottom w:val="none" w:sz="0" w:space="0" w:color="auto"/>
                <w:right w:val="none" w:sz="0" w:space="0" w:color="auto"/>
              </w:divBdr>
              <w:divsChild>
                <w:div w:id="2047100172">
                  <w:marLeft w:val="0"/>
                  <w:marRight w:val="0"/>
                  <w:marTop w:val="0"/>
                  <w:marBottom w:val="0"/>
                  <w:divBdr>
                    <w:top w:val="none" w:sz="0" w:space="0" w:color="auto"/>
                    <w:left w:val="none" w:sz="0" w:space="0" w:color="auto"/>
                    <w:bottom w:val="none" w:sz="0" w:space="0" w:color="auto"/>
                    <w:right w:val="none" w:sz="0" w:space="0" w:color="auto"/>
                  </w:divBdr>
                  <w:divsChild>
                    <w:div w:id="498888281">
                      <w:marLeft w:val="0"/>
                      <w:marRight w:val="0"/>
                      <w:marTop w:val="0"/>
                      <w:marBottom w:val="0"/>
                      <w:divBdr>
                        <w:top w:val="none" w:sz="0" w:space="0" w:color="auto"/>
                        <w:left w:val="none" w:sz="0" w:space="0" w:color="auto"/>
                        <w:bottom w:val="none" w:sz="0" w:space="0" w:color="auto"/>
                        <w:right w:val="none" w:sz="0" w:space="0" w:color="auto"/>
                      </w:divBdr>
                      <w:divsChild>
                        <w:div w:id="1100443376">
                          <w:marLeft w:val="0"/>
                          <w:marRight w:val="0"/>
                          <w:marTop w:val="0"/>
                          <w:marBottom w:val="0"/>
                          <w:divBdr>
                            <w:top w:val="none" w:sz="0" w:space="0" w:color="auto"/>
                            <w:left w:val="none" w:sz="0" w:space="0" w:color="auto"/>
                            <w:bottom w:val="none" w:sz="0" w:space="0" w:color="auto"/>
                            <w:right w:val="none" w:sz="0" w:space="0" w:color="auto"/>
                          </w:divBdr>
                          <w:divsChild>
                            <w:div w:id="1555002371">
                              <w:marLeft w:val="0"/>
                              <w:marRight w:val="0"/>
                              <w:marTop w:val="0"/>
                              <w:marBottom w:val="0"/>
                              <w:divBdr>
                                <w:top w:val="none" w:sz="0" w:space="0" w:color="auto"/>
                                <w:left w:val="none" w:sz="0" w:space="0" w:color="auto"/>
                                <w:bottom w:val="none" w:sz="0" w:space="0" w:color="auto"/>
                                <w:right w:val="none" w:sz="0" w:space="0" w:color="auto"/>
                              </w:divBdr>
                              <w:divsChild>
                                <w:div w:id="378939684">
                                  <w:marLeft w:val="0"/>
                                  <w:marRight w:val="0"/>
                                  <w:marTop w:val="0"/>
                                  <w:marBottom w:val="0"/>
                                  <w:divBdr>
                                    <w:top w:val="none" w:sz="0" w:space="0" w:color="auto"/>
                                    <w:left w:val="none" w:sz="0" w:space="0" w:color="auto"/>
                                    <w:bottom w:val="none" w:sz="0" w:space="0" w:color="auto"/>
                                    <w:right w:val="none" w:sz="0" w:space="0" w:color="auto"/>
                                  </w:divBdr>
                                  <w:divsChild>
                                    <w:div w:id="1991445011">
                                      <w:marLeft w:val="0"/>
                                      <w:marRight w:val="0"/>
                                      <w:marTop w:val="0"/>
                                      <w:marBottom w:val="0"/>
                                      <w:divBdr>
                                        <w:top w:val="none" w:sz="0" w:space="0" w:color="auto"/>
                                        <w:left w:val="none" w:sz="0" w:space="0" w:color="auto"/>
                                        <w:bottom w:val="none" w:sz="0" w:space="0" w:color="auto"/>
                                        <w:right w:val="none" w:sz="0" w:space="0" w:color="auto"/>
                                      </w:divBdr>
                                      <w:divsChild>
                                        <w:div w:id="1055009338">
                                          <w:marLeft w:val="0"/>
                                          <w:marRight w:val="0"/>
                                          <w:marTop w:val="0"/>
                                          <w:marBottom w:val="0"/>
                                          <w:divBdr>
                                            <w:top w:val="none" w:sz="0" w:space="0" w:color="auto"/>
                                            <w:left w:val="none" w:sz="0" w:space="0" w:color="auto"/>
                                            <w:bottom w:val="none" w:sz="0" w:space="0" w:color="auto"/>
                                            <w:right w:val="none" w:sz="0" w:space="0" w:color="auto"/>
                                          </w:divBdr>
                                          <w:divsChild>
                                            <w:div w:id="335116942">
                                              <w:marLeft w:val="0"/>
                                              <w:marRight w:val="0"/>
                                              <w:marTop w:val="0"/>
                                              <w:marBottom w:val="0"/>
                                              <w:divBdr>
                                                <w:top w:val="none" w:sz="0" w:space="0" w:color="auto"/>
                                                <w:left w:val="none" w:sz="0" w:space="0" w:color="auto"/>
                                                <w:bottom w:val="none" w:sz="0" w:space="0" w:color="auto"/>
                                                <w:right w:val="none" w:sz="0" w:space="0" w:color="auto"/>
                                              </w:divBdr>
                                              <w:divsChild>
                                                <w:div w:id="2086493001">
                                                  <w:marLeft w:val="0"/>
                                                  <w:marRight w:val="0"/>
                                                  <w:marTop w:val="0"/>
                                                  <w:marBottom w:val="0"/>
                                                  <w:divBdr>
                                                    <w:top w:val="none" w:sz="0" w:space="0" w:color="auto"/>
                                                    <w:left w:val="none" w:sz="0" w:space="0" w:color="auto"/>
                                                    <w:bottom w:val="none" w:sz="0" w:space="0" w:color="auto"/>
                                                    <w:right w:val="none" w:sz="0" w:space="0" w:color="auto"/>
                                                  </w:divBdr>
                                                  <w:divsChild>
                                                    <w:div w:id="676349523">
                                                      <w:marLeft w:val="0"/>
                                                      <w:marRight w:val="0"/>
                                                      <w:marTop w:val="0"/>
                                                      <w:marBottom w:val="0"/>
                                                      <w:divBdr>
                                                        <w:top w:val="none" w:sz="0" w:space="0" w:color="auto"/>
                                                        <w:left w:val="none" w:sz="0" w:space="0" w:color="auto"/>
                                                        <w:bottom w:val="none" w:sz="0" w:space="0" w:color="auto"/>
                                                        <w:right w:val="none" w:sz="0" w:space="0" w:color="auto"/>
                                                      </w:divBdr>
                                                      <w:divsChild>
                                                        <w:div w:id="39173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08927105">
      <w:bodyDiv w:val="1"/>
      <w:marLeft w:val="0"/>
      <w:marRight w:val="0"/>
      <w:marTop w:val="0"/>
      <w:marBottom w:val="0"/>
      <w:divBdr>
        <w:top w:val="none" w:sz="0" w:space="0" w:color="auto"/>
        <w:left w:val="none" w:sz="0" w:space="0" w:color="auto"/>
        <w:bottom w:val="none" w:sz="0" w:space="0" w:color="auto"/>
        <w:right w:val="none" w:sz="0" w:space="0" w:color="auto"/>
      </w:divBdr>
    </w:div>
    <w:div w:id="940986777">
      <w:bodyDiv w:val="1"/>
      <w:marLeft w:val="0"/>
      <w:marRight w:val="0"/>
      <w:marTop w:val="0"/>
      <w:marBottom w:val="0"/>
      <w:divBdr>
        <w:top w:val="none" w:sz="0" w:space="0" w:color="auto"/>
        <w:left w:val="none" w:sz="0" w:space="0" w:color="auto"/>
        <w:bottom w:val="none" w:sz="0" w:space="0" w:color="auto"/>
        <w:right w:val="none" w:sz="0" w:space="0" w:color="auto"/>
      </w:divBdr>
    </w:div>
    <w:div w:id="1023241056">
      <w:bodyDiv w:val="1"/>
      <w:marLeft w:val="0"/>
      <w:marRight w:val="0"/>
      <w:marTop w:val="0"/>
      <w:marBottom w:val="0"/>
      <w:divBdr>
        <w:top w:val="none" w:sz="0" w:space="0" w:color="auto"/>
        <w:left w:val="none" w:sz="0" w:space="0" w:color="auto"/>
        <w:bottom w:val="none" w:sz="0" w:space="0" w:color="auto"/>
        <w:right w:val="none" w:sz="0" w:space="0" w:color="auto"/>
      </w:divBdr>
    </w:div>
    <w:div w:id="1044675688">
      <w:bodyDiv w:val="1"/>
      <w:marLeft w:val="0"/>
      <w:marRight w:val="0"/>
      <w:marTop w:val="0"/>
      <w:marBottom w:val="0"/>
      <w:divBdr>
        <w:top w:val="none" w:sz="0" w:space="0" w:color="auto"/>
        <w:left w:val="none" w:sz="0" w:space="0" w:color="auto"/>
        <w:bottom w:val="none" w:sz="0" w:space="0" w:color="auto"/>
        <w:right w:val="none" w:sz="0" w:space="0" w:color="auto"/>
      </w:divBdr>
    </w:div>
    <w:div w:id="1051726862">
      <w:bodyDiv w:val="1"/>
      <w:marLeft w:val="0"/>
      <w:marRight w:val="0"/>
      <w:marTop w:val="0"/>
      <w:marBottom w:val="0"/>
      <w:divBdr>
        <w:top w:val="none" w:sz="0" w:space="0" w:color="auto"/>
        <w:left w:val="none" w:sz="0" w:space="0" w:color="auto"/>
        <w:bottom w:val="none" w:sz="0" w:space="0" w:color="auto"/>
        <w:right w:val="none" w:sz="0" w:space="0" w:color="auto"/>
      </w:divBdr>
    </w:div>
    <w:div w:id="1060254109">
      <w:bodyDiv w:val="1"/>
      <w:marLeft w:val="0"/>
      <w:marRight w:val="0"/>
      <w:marTop w:val="0"/>
      <w:marBottom w:val="0"/>
      <w:divBdr>
        <w:top w:val="none" w:sz="0" w:space="0" w:color="auto"/>
        <w:left w:val="none" w:sz="0" w:space="0" w:color="auto"/>
        <w:bottom w:val="none" w:sz="0" w:space="0" w:color="auto"/>
        <w:right w:val="none" w:sz="0" w:space="0" w:color="auto"/>
      </w:divBdr>
      <w:divsChild>
        <w:div w:id="1937400459">
          <w:marLeft w:val="0"/>
          <w:marRight w:val="0"/>
          <w:marTop w:val="0"/>
          <w:marBottom w:val="0"/>
          <w:divBdr>
            <w:top w:val="none" w:sz="0" w:space="0" w:color="auto"/>
            <w:left w:val="none" w:sz="0" w:space="0" w:color="auto"/>
            <w:bottom w:val="none" w:sz="0" w:space="0" w:color="auto"/>
            <w:right w:val="none" w:sz="0" w:space="0" w:color="auto"/>
          </w:divBdr>
          <w:divsChild>
            <w:div w:id="1834560757">
              <w:marLeft w:val="0"/>
              <w:marRight w:val="0"/>
              <w:marTop w:val="0"/>
              <w:marBottom w:val="0"/>
              <w:divBdr>
                <w:top w:val="none" w:sz="0" w:space="0" w:color="auto"/>
                <w:left w:val="none" w:sz="0" w:space="0" w:color="auto"/>
                <w:bottom w:val="none" w:sz="0" w:space="0" w:color="auto"/>
                <w:right w:val="none" w:sz="0" w:space="0" w:color="auto"/>
              </w:divBdr>
            </w:div>
            <w:div w:id="827743198">
              <w:marLeft w:val="0"/>
              <w:marRight w:val="0"/>
              <w:marTop w:val="0"/>
              <w:marBottom w:val="0"/>
              <w:divBdr>
                <w:top w:val="none" w:sz="0" w:space="0" w:color="auto"/>
                <w:left w:val="none" w:sz="0" w:space="0" w:color="auto"/>
                <w:bottom w:val="none" w:sz="0" w:space="0" w:color="auto"/>
                <w:right w:val="none" w:sz="0" w:space="0" w:color="auto"/>
              </w:divBdr>
              <w:divsChild>
                <w:div w:id="904414237">
                  <w:marLeft w:val="0"/>
                  <w:marRight w:val="0"/>
                  <w:marTop w:val="0"/>
                  <w:marBottom w:val="0"/>
                  <w:divBdr>
                    <w:top w:val="none" w:sz="0" w:space="0" w:color="auto"/>
                    <w:left w:val="none" w:sz="0" w:space="0" w:color="auto"/>
                    <w:bottom w:val="none" w:sz="0" w:space="0" w:color="auto"/>
                    <w:right w:val="none" w:sz="0" w:space="0" w:color="auto"/>
                  </w:divBdr>
                  <w:divsChild>
                    <w:div w:id="139631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6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832668">
      <w:bodyDiv w:val="1"/>
      <w:marLeft w:val="0"/>
      <w:marRight w:val="0"/>
      <w:marTop w:val="0"/>
      <w:marBottom w:val="0"/>
      <w:divBdr>
        <w:top w:val="none" w:sz="0" w:space="0" w:color="auto"/>
        <w:left w:val="none" w:sz="0" w:space="0" w:color="auto"/>
        <w:bottom w:val="none" w:sz="0" w:space="0" w:color="auto"/>
        <w:right w:val="none" w:sz="0" w:space="0" w:color="auto"/>
      </w:divBdr>
    </w:div>
    <w:div w:id="1079256846">
      <w:bodyDiv w:val="1"/>
      <w:marLeft w:val="0"/>
      <w:marRight w:val="0"/>
      <w:marTop w:val="0"/>
      <w:marBottom w:val="0"/>
      <w:divBdr>
        <w:top w:val="none" w:sz="0" w:space="0" w:color="auto"/>
        <w:left w:val="none" w:sz="0" w:space="0" w:color="auto"/>
        <w:bottom w:val="none" w:sz="0" w:space="0" w:color="auto"/>
        <w:right w:val="none" w:sz="0" w:space="0" w:color="auto"/>
      </w:divBdr>
    </w:div>
    <w:div w:id="1093353937">
      <w:bodyDiv w:val="1"/>
      <w:marLeft w:val="0"/>
      <w:marRight w:val="0"/>
      <w:marTop w:val="0"/>
      <w:marBottom w:val="0"/>
      <w:divBdr>
        <w:top w:val="none" w:sz="0" w:space="0" w:color="auto"/>
        <w:left w:val="none" w:sz="0" w:space="0" w:color="auto"/>
        <w:bottom w:val="none" w:sz="0" w:space="0" w:color="auto"/>
        <w:right w:val="none" w:sz="0" w:space="0" w:color="auto"/>
      </w:divBdr>
    </w:div>
    <w:div w:id="1147820707">
      <w:bodyDiv w:val="1"/>
      <w:marLeft w:val="0"/>
      <w:marRight w:val="0"/>
      <w:marTop w:val="0"/>
      <w:marBottom w:val="0"/>
      <w:divBdr>
        <w:top w:val="none" w:sz="0" w:space="0" w:color="auto"/>
        <w:left w:val="none" w:sz="0" w:space="0" w:color="auto"/>
        <w:bottom w:val="none" w:sz="0" w:space="0" w:color="auto"/>
        <w:right w:val="none" w:sz="0" w:space="0" w:color="auto"/>
      </w:divBdr>
    </w:div>
    <w:div w:id="1207180232">
      <w:bodyDiv w:val="1"/>
      <w:marLeft w:val="0"/>
      <w:marRight w:val="0"/>
      <w:marTop w:val="0"/>
      <w:marBottom w:val="0"/>
      <w:divBdr>
        <w:top w:val="none" w:sz="0" w:space="0" w:color="auto"/>
        <w:left w:val="none" w:sz="0" w:space="0" w:color="auto"/>
        <w:bottom w:val="none" w:sz="0" w:space="0" w:color="auto"/>
        <w:right w:val="none" w:sz="0" w:space="0" w:color="auto"/>
      </w:divBdr>
    </w:div>
    <w:div w:id="1237669954">
      <w:bodyDiv w:val="1"/>
      <w:marLeft w:val="0"/>
      <w:marRight w:val="0"/>
      <w:marTop w:val="0"/>
      <w:marBottom w:val="0"/>
      <w:divBdr>
        <w:top w:val="none" w:sz="0" w:space="0" w:color="auto"/>
        <w:left w:val="none" w:sz="0" w:space="0" w:color="auto"/>
        <w:bottom w:val="none" w:sz="0" w:space="0" w:color="auto"/>
        <w:right w:val="none" w:sz="0" w:space="0" w:color="auto"/>
      </w:divBdr>
    </w:div>
    <w:div w:id="1243638546">
      <w:bodyDiv w:val="1"/>
      <w:marLeft w:val="0"/>
      <w:marRight w:val="0"/>
      <w:marTop w:val="0"/>
      <w:marBottom w:val="0"/>
      <w:divBdr>
        <w:top w:val="none" w:sz="0" w:space="0" w:color="auto"/>
        <w:left w:val="none" w:sz="0" w:space="0" w:color="auto"/>
        <w:bottom w:val="none" w:sz="0" w:space="0" w:color="auto"/>
        <w:right w:val="none" w:sz="0" w:space="0" w:color="auto"/>
      </w:divBdr>
    </w:div>
    <w:div w:id="1262034768">
      <w:bodyDiv w:val="1"/>
      <w:marLeft w:val="0"/>
      <w:marRight w:val="0"/>
      <w:marTop w:val="0"/>
      <w:marBottom w:val="0"/>
      <w:divBdr>
        <w:top w:val="none" w:sz="0" w:space="0" w:color="auto"/>
        <w:left w:val="none" w:sz="0" w:space="0" w:color="auto"/>
        <w:bottom w:val="none" w:sz="0" w:space="0" w:color="auto"/>
        <w:right w:val="none" w:sz="0" w:space="0" w:color="auto"/>
      </w:divBdr>
    </w:div>
    <w:div w:id="1282613668">
      <w:bodyDiv w:val="1"/>
      <w:marLeft w:val="0"/>
      <w:marRight w:val="0"/>
      <w:marTop w:val="0"/>
      <w:marBottom w:val="0"/>
      <w:divBdr>
        <w:top w:val="none" w:sz="0" w:space="0" w:color="auto"/>
        <w:left w:val="none" w:sz="0" w:space="0" w:color="auto"/>
        <w:bottom w:val="none" w:sz="0" w:space="0" w:color="auto"/>
        <w:right w:val="none" w:sz="0" w:space="0" w:color="auto"/>
      </w:divBdr>
    </w:div>
    <w:div w:id="1317413092">
      <w:bodyDiv w:val="1"/>
      <w:marLeft w:val="0"/>
      <w:marRight w:val="0"/>
      <w:marTop w:val="0"/>
      <w:marBottom w:val="0"/>
      <w:divBdr>
        <w:top w:val="none" w:sz="0" w:space="0" w:color="auto"/>
        <w:left w:val="none" w:sz="0" w:space="0" w:color="auto"/>
        <w:bottom w:val="none" w:sz="0" w:space="0" w:color="auto"/>
        <w:right w:val="none" w:sz="0" w:space="0" w:color="auto"/>
      </w:divBdr>
    </w:div>
    <w:div w:id="1342930907">
      <w:bodyDiv w:val="1"/>
      <w:marLeft w:val="0"/>
      <w:marRight w:val="0"/>
      <w:marTop w:val="0"/>
      <w:marBottom w:val="0"/>
      <w:divBdr>
        <w:top w:val="none" w:sz="0" w:space="0" w:color="auto"/>
        <w:left w:val="none" w:sz="0" w:space="0" w:color="auto"/>
        <w:bottom w:val="none" w:sz="0" w:space="0" w:color="auto"/>
        <w:right w:val="none" w:sz="0" w:space="0" w:color="auto"/>
      </w:divBdr>
    </w:div>
    <w:div w:id="1361976096">
      <w:bodyDiv w:val="1"/>
      <w:marLeft w:val="0"/>
      <w:marRight w:val="0"/>
      <w:marTop w:val="0"/>
      <w:marBottom w:val="0"/>
      <w:divBdr>
        <w:top w:val="none" w:sz="0" w:space="0" w:color="auto"/>
        <w:left w:val="none" w:sz="0" w:space="0" w:color="auto"/>
        <w:bottom w:val="none" w:sz="0" w:space="0" w:color="auto"/>
        <w:right w:val="none" w:sz="0" w:space="0" w:color="auto"/>
      </w:divBdr>
    </w:div>
    <w:div w:id="1434785401">
      <w:bodyDiv w:val="1"/>
      <w:marLeft w:val="0"/>
      <w:marRight w:val="0"/>
      <w:marTop w:val="0"/>
      <w:marBottom w:val="0"/>
      <w:divBdr>
        <w:top w:val="none" w:sz="0" w:space="0" w:color="auto"/>
        <w:left w:val="none" w:sz="0" w:space="0" w:color="auto"/>
        <w:bottom w:val="none" w:sz="0" w:space="0" w:color="auto"/>
        <w:right w:val="none" w:sz="0" w:space="0" w:color="auto"/>
      </w:divBdr>
      <w:divsChild>
        <w:div w:id="216094475">
          <w:marLeft w:val="0"/>
          <w:marRight w:val="0"/>
          <w:marTop w:val="0"/>
          <w:marBottom w:val="0"/>
          <w:divBdr>
            <w:top w:val="none" w:sz="0" w:space="0" w:color="auto"/>
            <w:left w:val="none" w:sz="0" w:space="0" w:color="auto"/>
            <w:bottom w:val="none" w:sz="0" w:space="0" w:color="auto"/>
            <w:right w:val="none" w:sz="0" w:space="0" w:color="auto"/>
          </w:divBdr>
          <w:divsChild>
            <w:div w:id="572198236">
              <w:marLeft w:val="0"/>
              <w:marRight w:val="0"/>
              <w:marTop w:val="0"/>
              <w:marBottom w:val="0"/>
              <w:divBdr>
                <w:top w:val="none" w:sz="0" w:space="0" w:color="auto"/>
                <w:left w:val="none" w:sz="0" w:space="0" w:color="auto"/>
                <w:bottom w:val="none" w:sz="0" w:space="0" w:color="auto"/>
                <w:right w:val="none" w:sz="0" w:space="0" w:color="auto"/>
              </w:divBdr>
              <w:divsChild>
                <w:div w:id="787698551">
                  <w:marLeft w:val="0"/>
                  <w:marRight w:val="0"/>
                  <w:marTop w:val="0"/>
                  <w:marBottom w:val="0"/>
                  <w:divBdr>
                    <w:top w:val="none" w:sz="0" w:space="0" w:color="auto"/>
                    <w:left w:val="none" w:sz="0" w:space="0" w:color="auto"/>
                    <w:bottom w:val="none" w:sz="0" w:space="0" w:color="auto"/>
                    <w:right w:val="none" w:sz="0" w:space="0" w:color="auto"/>
                  </w:divBdr>
                  <w:divsChild>
                    <w:div w:id="1676491014">
                      <w:marLeft w:val="0"/>
                      <w:marRight w:val="0"/>
                      <w:marTop w:val="0"/>
                      <w:marBottom w:val="0"/>
                      <w:divBdr>
                        <w:top w:val="none" w:sz="0" w:space="0" w:color="auto"/>
                        <w:left w:val="none" w:sz="0" w:space="0" w:color="auto"/>
                        <w:bottom w:val="none" w:sz="0" w:space="0" w:color="auto"/>
                        <w:right w:val="none" w:sz="0" w:space="0" w:color="auto"/>
                      </w:divBdr>
                      <w:divsChild>
                        <w:div w:id="229773909">
                          <w:marLeft w:val="0"/>
                          <w:marRight w:val="0"/>
                          <w:marTop w:val="0"/>
                          <w:marBottom w:val="0"/>
                          <w:divBdr>
                            <w:top w:val="none" w:sz="0" w:space="0" w:color="auto"/>
                            <w:left w:val="none" w:sz="0" w:space="0" w:color="auto"/>
                            <w:bottom w:val="none" w:sz="0" w:space="0" w:color="auto"/>
                            <w:right w:val="none" w:sz="0" w:space="0" w:color="auto"/>
                          </w:divBdr>
                          <w:divsChild>
                            <w:div w:id="1914199143">
                              <w:marLeft w:val="0"/>
                              <w:marRight w:val="0"/>
                              <w:marTop w:val="0"/>
                              <w:marBottom w:val="0"/>
                              <w:divBdr>
                                <w:top w:val="none" w:sz="0" w:space="0" w:color="auto"/>
                                <w:left w:val="none" w:sz="0" w:space="0" w:color="auto"/>
                                <w:bottom w:val="none" w:sz="0" w:space="0" w:color="auto"/>
                                <w:right w:val="none" w:sz="0" w:space="0" w:color="auto"/>
                              </w:divBdr>
                              <w:divsChild>
                                <w:div w:id="1143158240">
                                  <w:marLeft w:val="0"/>
                                  <w:marRight w:val="0"/>
                                  <w:marTop w:val="0"/>
                                  <w:marBottom w:val="0"/>
                                  <w:divBdr>
                                    <w:top w:val="none" w:sz="0" w:space="0" w:color="auto"/>
                                    <w:left w:val="none" w:sz="0" w:space="0" w:color="auto"/>
                                    <w:bottom w:val="none" w:sz="0" w:space="0" w:color="auto"/>
                                    <w:right w:val="none" w:sz="0" w:space="0" w:color="auto"/>
                                  </w:divBdr>
                                  <w:divsChild>
                                    <w:div w:id="1014647585">
                                      <w:marLeft w:val="0"/>
                                      <w:marRight w:val="0"/>
                                      <w:marTop w:val="0"/>
                                      <w:marBottom w:val="0"/>
                                      <w:divBdr>
                                        <w:top w:val="none" w:sz="0" w:space="0" w:color="auto"/>
                                        <w:left w:val="none" w:sz="0" w:space="0" w:color="auto"/>
                                        <w:bottom w:val="none" w:sz="0" w:space="0" w:color="auto"/>
                                        <w:right w:val="none" w:sz="0" w:space="0" w:color="auto"/>
                                      </w:divBdr>
                                      <w:divsChild>
                                        <w:div w:id="1401978266">
                                          <w:marLeft w:val="0"/>
                                          <w:marRight w:val="0"/>
                                          <w:marTop w:val="0"/>
                                          <w:marBottom w:val="0"/>
                                          <w:divBdr>
                                            <w:top w:val="none" w:sz="0" w:space="0" w:color="auto"/>
                                            <w:left w:val="none" w:sz="0" w:space="0" w:color="auto"/>
                                            <w:bottom w:val="none" w:sz="0" w:space="0" w:color="auto"/>
                                            <w:right w:val="none" w:sz="0" w:space="0" w:color="auto"/>
                                          </w:divBdr>
                                          <w:divsChild>
                                            <w:div w:id="978151473">
                                              <w:marLeft w:val="0"/>
                                              <w:marRight w:val="0"/>
                                              <w:marTop w:val="0"/>
                                              <w:marBottom w:val="0"/>
                                              <w:divBdr>
                                                <w:top w:val="none" w:sz="0" w:space="0" w:color="auto"/>
                                                <w:left w:val="none" w:sz="0" w:space="0" w:color="auto"/>
                                                <w:bottom w:val="none" w:sz="0" w:space="0" w:color="auto"/>
                                                <w:right w:val="none" w:sz="0" w:space="0" w:color="auto"/>
                                              </w:divBdr>
                                              <w:divsChild>
                                                <w:div w:id="881600566">
                                                  <w:marLeft w:val="0"/>
                                                  <w:marRight w:val="0"/>
                                                  <w:marTop w:val="0"/>
                                                  <w:marBottom w:val="0"/>
                                                  <w:divBdr>
                                                    <w:top w:val="none" w:sz="0" w:space="0" w:color="auto"/>
                                                    <w:left w:val="none" w:sz="0" w:space="0" w:color="auto"/>
                                                    <w:bottom w:val="none" w:sz="0" w:space="0" w:color="auto"/>
                                                    <w:right w:val="none" w:sz="0" w:space="0" w:color="auto"/>
                                                  </w:divBdr>
                                                  <w:divsChild>
                                                    <w:div w:id="123088056">
                                                      <w:marLeft w:val="0"/>
                                                      <w:marRight w:val="0"/>
                                                      <w:marTop w:val="0"/>
                                                      <w:marBottom w:val="0"/>
                                                      <w:divBdr>
                                                        <w:top w:val="none" w:sz="0" w:space="0" w:color="auto"/>
                                                        <w:left w:val="none" w:sz="0" w:space="0" w:color="auto"/>
                                                        <w:bottom w:val="none" w:sz="0" w:space="0" w:color="auto"/>
                                                        <w:right w:val="none" w:sz="0" w:space="0" w:color="auto"/>
                                                      </w:divBdr>
                                                      <w:divsChild>
                                                        <w:div w:id="199926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39376169">
      <w:bodyDiv w:val="1"/>
      <w:marLeft w:val="0"/>
      <w:marRight w:val="0"/>
      <w:marTop w:val="0"/>
      <w:marBottom w:val="0"/>
      <w:divBdr>
        <w:top w:val="none" w:sz="0" w:space="0" w:color="auto"/>
        <w:left w:val="none" w:sz="0" w:space="0" w:color="auto"/>
        <w:bottom w:val="none" w:sz="0" w:space="0" w:color="auto"/>
        <w:right w:val="none" w:sz="0" w:space="0" w:color="auto"/>
      </w:divBdr>
    </w:div>
    <w:div w:id="1518621952">
      <w:bodyDiv w:val="1"/>
      <w:marLeft w:val="0"/>
      <w:marRight w:val="0"/>
      <w:marTop w:val="0"/>
      <w:marBottom w:val="0"/>
      <w:divBdr>
        <w:top w:val="none" w:sz="0" w:space="0" w:color="auto"/>
        <w:left w:val="none" w:sz="0" w:space="0" w:color="auto"/>
        <w:bottom w:val="none" w:sz="0" w:space="0" w:color="auto"/>
        <w:right w:val="none" w:sz="0" w:space="0" w:color="auto"/>
      </w:divBdr>
    </w:div>
    <w:div w:id="1528250078">
      <w:bodyDiv w:val="1"/>
      <w:marLeft w:val="0"/>
      <w:marRight w:val="0"/>
      <w:marTop w:val="0"/>
      <w:marBottom w:val="0"/>
      <w:divBdr>
        <w:top w:val="none" w:sz="0" w:space="0" w:color="auto"/>
        <w:left w:val="none" w:sz="0" w:space="0" w:color="auto"/>
        <w:bottom w:val="none" w:sz="0" w:space="0" w:color="auto"/>
        <w:right w:val="none" w:sz="0" w:space="0" w:color="auto"/>
      </w:divBdr>
    </w:div>
    <w:div w:id="1572736973">
      <w:bodyDiv w:val="1"/>
      <w:marLeft w:val="0"/>
      <w:marRight w:val="0"/>
      <w:marTop w:val="0"/>
      <w:marBottom w:val="0"/>
      <w:divBdr>
        <w:top w:val="none" w:sz="0" w:space="0" w:color="auto"/>
        <w:left w:val="none" w:sz="0" w:space="0" w:color="auto"/>
        <w:bottom w:val="none" w:sz="0" w:space="0" w:color="auto"/>
        <w:right w:val="none" w:sz="0" w:space="0" w:color="auto"/>
      </w:divBdr>
    </w:div>
    <w:div w:id="1576092391">
      <w:bodyDiv w:val="1"/>
      <w:marLeft w:val="0"/>
      <w:marRight w:val="0"/>
      <w:marTop w:val="0"/>
      <w:marBottom w:val="0"/>
      <w:divBdr>
        <w:top w:val="none" w:sz="0" w:space="0" w:color="auto"/>
        <w:left w:val="none" w:sz="0" w:space="0" w:color="auto"/>
        <w:bottom w:val="none" w:sz="0" w:space="0" w:color="auto"/>
        <w:right w:val="none" w:sz="0" w:space="0" w:color="auto"/>
      </w:divBdr>
    </w:div>
    <w:div w:id="1582642728">
      <w:bodyDiv w:val="1"/>
      <w:marLeft w:val="0"/>
      <w:marRight w:val="0"/>
      <w:marTop w:val="0"/>
      <w:marBottom w:val="0"/>
      <w:divBdr>
        <w:top w:val="none" w:sz="0" w:space="0" w:color="auto"/>
        <w:left w:val="none" w:sz="0" w:space="0" w:color="auto"/>
        <w:bottom w:val="none" w:sz="0" w:space="0" w:color="auto"/>
        <w:right w:val="none" w:sz="0" w:space="0" w:color="auto"/>
      </w:divBdr>
    </w:div>
    <w:div w:id="1599680723">
      <w:bodyDiv w:val="1"/>
      <w:marLeft w:val="0"/>
      <w:marRight w:val="0"/>
      <w:marTop w:val="0"/>
      <w:marBottom w:val="0"/>
      <w:divBdr>
        <w:top w:val="none" w:sz="0" w:space="0" w:color="auto"/>
        <w:left w:val="none" w:sz="0" w:space="0" w:color="auto"/>
        <w:bottom w:val="none" w:sz="0" w:space="0" w:color="auto"/>
        <w:right w:val="none" w:sz="0" w:space="0" w:color="auto"/>
      </w:divBdr>
    </w:div>
    <w:div w:id="1601374065">
      <w:bodyDiv w:val="1"/>
      <w:marLeft w:val="0"/>
      <w:marRight w:val="0"/>
      <w:marTop w:val="0"/>
      <w:marBottom w:val="0"/>
      <w:divBdr>
        <w:top w:val="none" w:sz="0" w:space="0" w:color="auto"/>
        <w:left w:val="none" w:sz="0" w:space="0" w:color="auto"/>
        <w:bottom w:val="none" w:sz="0" w:space="0" w:color="auto"/>
        <w:right w:val="none" w:sz="0" w:space="0" w:color="auto"/>
      </w:divBdr>
    </w:div>
    <w:div w:id="1608079814">
      <w:bodyDiv w:val="1"/>
      <w:marLeft w:val="0"/>
      <w:marRight w:val="0"/>
      <w:marTop w:val="0"/>
      <w:marBottom w:val="0"/>
      <w:divBdr>
        <w:top w:val="none" w:sz="0" w:space="0" w:color="auto"/>
        <w:left w:val="none" w:sz="0" w:space="0" w:color="auto"/>
        <w:bottom w:val="none" w:sz="0" w:space="0" w:color="auto"/>
        <w:right w:val="none" w:sz="0" w:space="0" w:color="auto"/>
      </w:divBdr>
    </w:div>
    <w:div w:id="1608461009">
      <w:bodyDiv w:val="1"/>
      <w:marLeft w:val="0"/>
      <w:marRight w:val="0"/>
      <w:marTop w:val="0"/>
      <w:marBottom w:val="0"/>
      <w:divBdr>
        <w:top w:val="none" w:sz="0" w:space="0" w:color="auto"/>
        <w:left w:val="none" w:sz="0" w:space="0" w:color="auto"/>
        <w:bottom w:val="none" w:sz="0" w:space="0" w:color="auto"/>
        <w:right w:val="none" w:sz="0" w:space="0" w:color="auto"/>
      </w:divBdr>
    </w:div>
    <w:div w:id="1669139202">
      <w:bodyDiv w:val="1"/>
      <w:marLeft w:val="0"/>
      <w:marRight w:val="0"/>
      <w:marTop w:val="0"/>
      <w:marBottom w:val="0"/>
      <w:divBdr>
        <w:top w:val="none" w:sz="0" w:space="0" w:color="auto"/>
        <w:left w:val="none" w:sz="0" w:space="0" w:color="auto"/>
        <w:bottom w:val="none" w:sz="0" w:space="0" w:color="auto"/>
        <w:right w:val="none" w:sz="0" w:space="0" w:color="auto"/>
      </w:divBdr>
    </w:div>
    <w:div w:id="1678921634">
      <w:bodyDiv w:val="1"/>
      <w:marLeft w:val="0"/>
      <w:marRight w:val="0"/>
      <w:marTop w:val="0"/>
      <w:marBottom w:val="0"/>
      <w:divBdr>
        <w:top w:val="none" w:sz="0" w:space="0" w:color="auto"/>
        <w:left w:val="none" w:sz="0" w:space="0" w:color="auto"/>
        <w:bottom w:val="none" w:sz="0" w:space="0" w:color="auto"/>
        <w:right w:val="none" w:sz="0" w:space="0" w:color="auto"/>
      </w:divBdr>
    </w:div>
    <w:div w:id="1687249839">
      <w:bodyDiv w:val="1"/>
      <w:marLeft w:val="0"/>
      <w:marRight w:val="0"/>
      <w:marTop w:val="0"/>
      <w:marBottom w:val="0"/>
      <w:divBdr>
        <w:top w:val="none" w:sz="0" w:space="0" w:color="auto"/>
        <w:left w:val="none" w:sz="0" w:space="0" w:color="auto"/>
        <w:bottom w:val="none" w:sz="0" w:space="0" w:color="auto"/>
        <w:right w:val="none" w:sz="0" w:space="0" w:color="auto"/>
      </w:divBdr>
    </w:div>
    <w:div w:id="1699893254">
      <w:bodyDiv w:val="1"/>
      <w:marLeft w:val="0"/>
      <w:marRight w:val="0"/>
      <w:marTop w:val="0"/>
      <w:marBottom w:val="0"/>
      <w:divBdr>
        <w:top w:val="none" w:sz="0" w:space="0" w:color="auto"/>
        <w:left w:val="none" w:sz="0" w:space="0" w:color="auto"/>
        <w:bottom w:val="none" w:sz="0" w:space="0" w:color="auto"/>
        <w:right w:val="none" w:sz="0" w:space="0" w:color="auto"/>
      </w:divBdr>
      <w:divsChild>
        <w:div w:id="1224826569">
          <w:marLeft w:val="0"/>
          <w:marRight w:val="0"/>
          <w:marTop w:val="0"/>
          <w:marBottom w:val="0"/>
          <w:divBdr>
            <w:top w:val="none" w:sz="0" w:space="0" w:color="auto"/>
            <w:left w:val="none" w:sz="0" w:space="0" w:color="auto"/>
            <w:bottom w:val="none" w:sz="0" w:space="0" w:color="auto"/>
            <w:right w:val="none" w:sz="0" w:space="0" w:color="auto"/>
          </w:divBdr>
          <w:divsChild>
            <w:div w:id="1576672577">
              <w:marLeft w:val="0"/>
              <w:marRight w:val="0"/>
              <w:marTop w:val="0"/>
              <w:marBottom w:val="0"/>
              <w:divBdr>
                <w:top w:val="none" w:sz="0" w:space="0" w:color="auto"/>
                <w:left w:val="none" w:sz="0" w:space="0" w:color="auto"/>
                <w:bottom w:val="none" w:sz="0" w:space="0" w:color="auto"/>
                <w:right w:val="none" w:sz="0" w:space="0" w:color="auto"/>
              </w:divBdr>
            </w:div>
            <w:div w:id="1252162532">
              <w:marLeft w:val="0"/>
              <w:marRight w:val="0"/>
              <w:marTop w:val="0"/>
              <w:marBottom w:val="0"/>
              <w:divBdr>
                <w:top w:val="none" w:sz="0" w:space="0" w:color="auto"/>
                <w:left w:val="none" w:sz="0" w:space="0" w:color="auto"/>
                <w:bottom w:val="none" w:sz="0" w:space="0" w:color="auto"/>
                <w:right w:val="none" w:sz="0" w:space="0" w:color="auto"/>
              </w:divBdr>
            </w:div>
            <w:div w:id="2000956108">
              <w:marLeft w:val="0"/>
              <w:marRight w:val="0"/>
              <w:marTop w:val="0"/>
              <w:marBottom w:val="0"/>
              <w:divBdr>
                <w:top w:val="none" w:sz="0" w:space="0" w:color="auto"/>
                <w:left w:val="none" w:sz="0" w:space="0" w:color="auto"/>
                <w:bottom w:val="none" w:sz="0" w:space="0" w:color="auto"/>
                <w:right w:val="none" w:sz="0" w:space="0" w:color="auto"/>
              </w:divBdr>
            </w:div>
            <w:div w:id="1645116399">
              <w:marLeft w:val="0"/>
              <w:marRight w:val="0"/>
              <w:marTop w:val="0"/>
              <w:marBottom w:val="0"/>
              <w:divBdr>
                <w:top w:val="none" w:sz="0" w:space="0" w:color="auto"/>
                <w:left w:val="none" w:sz="0" w:space="0" w:color="auto"/>
                <w:bottom w:val="none" w:sz="0" w:space="0" w:color="auto"/>
                <w:right w:val="none" w:sz="0" w:space="0" w:color="auto"/>
              </w:divBdr>
            </w:div>
            <w:div w:id="783384256">
              <w:marLeft w:val="0"/>
              <w:marRight w:val="0"/>
              <w:marTop w:val="0"/>
              <w:marBottom w:val="0"/>
              <w:divBdr>
                <w:top w:val="none" w:sz="0" w:space="0" w:color="auto"/>
                <w:left w:val="none" w:sz="0" w:space="0" w:color="auto"/>
                <w:bottom w:val="none" w:sz="0" w:space="0" w:color="auto"/>
                <w:right w:val="none" w:sz="0" w:space="0" w:color="auto"/>
              </w:divBdr>
            </w:div>
            <w:div w:id="1208450750">
              <w:marLeft w:val="0"/>
              <w:marRight w:val="0"/>
              <w:marTop w:val="0"/>
              <w:marBottom w:val="0"/>
              <w:divBdr>
                <w:top w:val="none" w:sz="0" w:space="0" w:color="auto"/>
                <w:left w:val="none" w:sz="0" w:space="0" w:color="auto"/>
                <w:bottom w:val="none" w:sz="0" w:space="0" w:color="auto"/>
                <w:right w:val="none" w:sz="0" w:space="0" w:color="auto"/>
              </w:divBdr>
            </w:div>
            <w:div w:id="1704864888">
              <w:marLeft w:val="0"/>
              <w:marRight w:val="0"/>
              <w:marTop w:val="0"/>
              <w:marBottom w:val="0"/>
              <w:divBdr>
                <w:top w:val="none" w:sz="0" w:space="0" w:color="auto"/>
                <w:left w:val="none" w:sz="0" w:space="0" w:color="auto"/>
                <w:bottom w:val="none" w:sz="0" w:space="0" w:color="auto"/>
                <w:right w:val="none" w:sz="0" w:space="0" w:color="auto"/>
              </w:divBdr>
            </w:div>
            <w:div w:id="72704086">
              <w:marLeft w:val="0"/>
              <w:marRight w:val="0"/>
              <w:marTop w:val="0"/>
              <w:marBottom w:val="0"/>
              <w:divBdr>
                <w:top w:val="none" w:sz="0" w:space="0" w:color="auto"/>
                <w:left w:val="none" w:sz="0" w:space="0" w:color="auto"/>
                <w:bottom w:val="none" w:sz="0" w:space="0" w:color="auto"/>
                <w:right w:val="none" w:sz="0" w:space="0" w:color="auto"/>
              </w:divBdr>
            </w:div>
            <w:div w:id="1496072533">
              <w:marLeft w:val="0"/>
              <w:marRight w:val="0"/>
              <w:marTop w:val="0"/>
              <w:marBottom w:val="0"/>
              <w:divBdr>
                <w:top w:val="none" w:sz="0" w:space="0" w:color="auto"/>
                <w:left w:val="none" w:sz="0" w:space="0" w:color="auto"/>
                <w:bottom w:val="none" w:sz="0" w:space="0" w:color="auto"/>
                <w:right w:val="none" w:sz="0" w:space="0" w:color="auto"/>
              </w:divBdr>
            </w:div>
            <w:div w:id="1762140893">
              <w:marLeft w:val="0"/>
              <w:marRight w:val="0"/>
              <w:marTop w:val="0"/>
              <w:marBottom w:val="0"/>
              <w:divBdr>
                <w:top w:val="none" w:sz="0" w:space="0" w:color="auto"/>
                <w:left w:val="none" w:sz="0" w:space="0" w:color="auto"/>
                <w:bottom w:val="none" w:sz="0" w:space="0" w:color="auto"/>
                <w:right w:val="none" w:sz="0" w:space="0" w:color="auto"/>
              </w:divBdr>
            </w:div>
            <w:div w:id="212704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25126">
      <w:bodyDiv w:val="1"/>
      <w:marLeft w:val="0"/>
      <w:marRight w:val="0"/>
      <w:marTop w:val="0"/>
      <w:marBottom w:val="0"/>
      <w:divBdr>
        <w:top w:val="none" w:sz="0" w:space="0" w:color="auto"/>
        <w:left w:val="none" w:sz="0" w:space="0" w:color="auto"/>
        <w:bottom w:val="none" w:sz="0" w:space="0" w:color="auto"/>
        <w:right w:val="none" w:sz="0" w:space="0" w:color="auto"/>
      </w:divBdr>
    </w:div>
    <w:div w:id="1705669554">
      <w:bodyDiv w:val="1"/>
      <w:marLeft w:val="0"/>
      <w:marRight w:val="0"/>
      <w:marTop w:val="0"/>
      <w:marBottom w:val="0"/>
      <w:divBdr>
        <w:top w:val="none" w:sz="0" w:space="0" w:color="auto"/>
        <w:left w:val="none" w:sz="0" w:space="0" w:color="auto"/>
        <w:bottom w:val="none" w:sz="0" w:space="0" w:color="auto"/>
        <w:right w:val="none" w:sz="0" w:space="0" w:color="auto"/>
      </w:divBdr>
    </w:div>
    <w:div w:id="1707636181">
      <w:bodyDiv w:val="1"/>
      <w:marLeft w:val="0"/>
      <w:marRight w:val="0"/>
      <w:marTop w:val="0"/>
      <w:marBottom w:val="0"/>
      <w:divBdr>
        <w:top w:val="none" w:sz="0" w:space="0" w:color="auto"/>
        <w:left w:val="none" w:sz="0" w:space="0" w:color="auto"/>
        <w:bottom w:val="none" w:sz="0" w:space="0" w:color="auto"/>
        <w:right w:val="none" w:sz="0" w:space="0" w:color="auto"/>
      </w:divBdr>
    </w:div>
    <w:div w:id="1712417032">
      <w:bodyDiv w:val="1"/>
      <w:marLeft w:val="0"/>
      <w:marRight w:val="0"/>
      <w:marTop w:val="0"/>
      <w:marBottom w:val="0"/>
      <w:divBdr>
        <w:top w:val="none" w:sz="0" w:space="0" w:color="auto"/>
        <w:left w:val="none" w:sz="0" w:space="0" w:color="auto"/>
        <w:bottom w:val="none" w:sz="0" w:space="0" w:color="auto"/>
        <w:right w:val="none" w:sz="0" w:space="0" w:color="auto"/>
      </w:divBdr>
    </w:div>
    <w:div w:id="1720545849">
      <w:bodyDiv w:val="1"/>
      <w:marLeft w:val="0"/>
      <w:marRight w:val="0"/>
      <w:marTop w:val="0"/>
      <w:marBottom w:val="0"/>
      <w:divBdr>
        <w:top w:val="none" w:sz="0" w:space="0" w:color="auto"/>
        <w:left w:val="none" w:sz="0" w:space="0" w:color="auto"/>
        <w:bottom w:val="none" w:sz="0" w:space="0" w:color="auto"/>
        <w:right w:val="none" w:sz="0" w:space="0" w:color="auto"/>
      </w:divBdr>
    </w:div>
    <w:div w:id="1721368826">
      <w:bodyDiv w:val="1"/>
      <w:marLeft w:val="0"/>
      <w:marRight w:val="0"/>
      <w:marTop w:val="0"/>
      <w:marBottom w:val="0"/>
      <w:divBdr>
        <w:top w:val="none" w:sz="0" w:space="0" w:color="auto"/>
        <w:left w:val="none" w:sz="0" w:space="0" w:color="auto"/>
        <w:bottom w:val="none" w:sz="0" w:space="0" w:color="auto"/>
        <w:right w:val="none" w:sz="0" w:space="0" w:color="auto"/>
      </w:divBdr>
    </w:div>
    <w:div w:id="1726028663">
      <w:bodyDiv w:val="1"/>
      <w:marLeft w:val="0"/>
      <w:marRight w:val="0"/>
      <w:marTop w:val="0"/>
      <w:marBottom w:val="0"/>
      <w:divBdr>
        <w:top w:val="none" w:sz="0" w:space="0" w:color="auto"/>
        <w:left w:val="none" w:sz="0" w:space="0" w:color="auto"/>
        <w:bottom w:val="none" w:sz="0" w:space="0" w:color="auto"/>
        <w:right w:val="none" w:sz="0" w:space="0" w:color="auto"/>
      </w:divBdr>
      <w:divsChild>
        <w:div w:id="1670331128">
          <w:marLeft w:val="0"/>
          <w:marRight w:val="0"/>
          <w:marTop w:val="0"/>
          <w:marBottom w:val="0"/>
          <w:divBdr>
            <w:top w:val="none" w:sz="0" w:space="0" w:color="auto"/>
            <w:left w:val="none" w:sz="0" w:space="0" w:color="auto"/>
            <w:bottom w:val="none" w:sz="0" w:space="0" w:color="auto"/>
            <w:right w:val="none" w:sz="0" w:space="0" w:color="auto"/>
          </w:divBdr>
          <w:divsChild>
            <w:div w:id="1793089150">
              <w:marLeft w:val="0"/>
              <w:marRight w:val="0"/>
              <w:marTop w:val="0"/>
              <w:marBottom w:val="0"/>
              <w:divBdr>
                <w:top w:val="none" w:sz="0" w:space="0" w:color="auto"/>
                <w:left w:val="none" w:sz="0" w:space="0" w:color="auto"/>
                <w:bottom w:val="none" w:sz="0" w:space="0" w:color="auto"/>
                <w:right w:val="none" w:sz="0" w:space="0" w:color="auto"/>
              </w:divBdr>
            </w:div>
            <w:div w:id="555631791">
              <w:marLeft w:val="0"/>
              <w:marRight w:val="0"/>
              <w:marTop w:val="0"/>
              <w:marBottom w:val="0"/>
              <w:divBdr>
                <w:top w:val="none" w:sz="0" w:space="0" w:color="auto"/>
                <w:left w:val="none" w:sz="0" w:space="0" w:color="auto"/>
                <w:bottom w:val="none" w:sz="0" w:space="0" w:color="auto"/>
                <w:right w:val="none" w:sz="0" w:space="0" w:color="auto"/>
              </w:divBdr>
            </w:div>
            <w:div w:id="25761530">
              <w:marLeft w:val="0"/>
              <w:marRight w:val="0"/>
              <w:marTop w:val="0"/>
              <w:marBottom w:val="0"/>
              <w:divBdr>
                <w:top w:val="none" w:sz="0" w:space="0" w:color="auto"/>
                <w:left w:val="none" w:sz="0" w:space="0" w:color="auto"/>
                <w:bottom w:val="none" w:sz="0" w:space="0" w:color="auto"/>
                <w:right w:val="none" w:sz="0" w:space="0" w:color="auto"/>
              </w:divBdr>
            </w:div>
            <w:div w:id="267928322">
              <w:marLeft w:val="0"/>
              <w:marRight w:val="0"/>
              <w:marTop w:val="0"/>
              <w:marBottom w:val="0"/>
              <w:divBdr>
                <w:top w:val="none" w:sz="0" w:space="0" w:color="auto"/>
                <w:left w:val="none" w:sz="0" w:space="0" w:color="auto"/>
                <w:bottom w:val="none" w:sz="0" w:space="0" w:color="auto"/>
                <w:right w:val="none" w:sz="0" w:space="0" w:color="auto"/>
              </w:divBdr>
            </w:div>
            <w:div w:id="1387295115">
              <w:marLeft w:val="0"/>
              <w:marRight w:val="0"/>
              <w:marTop w:val="0"/>
              <w:marBottom w:val="0"/>
              <w:divBdr>
                <w:top w:val="none" w:sz="0" w:space="0" w:color="auto"/>
                <w:left w:val="none" w:sz="0" w:space="0" w:color="auto"/>
                <w:bottom w:val="none" w:sz="0" w:space="0" w:color="auto"/>
                <w:right w:val="none" w:sz="0" w:space="0" w:color="auto"/>
              </w:divBdr>
            </w:div>
            <w:div w:id="278529050">
              <w:marLeft w:val="0"/>
              <w:marRight w:val="0"/>
              <w:marTop w:val="0"/>
              <w:marBottom w:val="0"/>
              <w:divBdr>
                <w:top w:val="none" w:sz="0" w:space="0" w:color="auto"/>
                <w:left w:val="none" w:sz="0" w:space="0" w:color="auto"/>
                <w:bottom w:val="none" w:sz="0" w:space="0" w:color="auto"/>
                <w:right w:val="none" w:sz="0" w:space="0" w:color="auto"/>
              </w:divBdr>
            </w:div>
            <w:div w:id="1551266323">
              <w:marLeft w:val="0"/>
              <w:marRight w:val="0"/>
              <w:marTop w:val="0"/>
              <w:marBottom w:val="0"/>
              <w:divBdr>
                <w:top w:val="none" w:sz="0" w:space="0" w:color="auto"/>
                <w:left w:val="none" w:sz="0" w:space="0" w:color="auto"/>
                <w:bottom w:val="none" w:sz="0" w:space="0" w:color="auto"/>
                <w:right w:val="none" w:sz="0" w:space="0" w:color="auto"/>
              </w:divBdr>
            </w:div>
            <w:div w:id="1788963873">
              <w:marLeft w:val="0"/>
              <w:marRight w:val="0"/>
              <w:marTop w:val="0"/>
              <w:marBottom w:val="0"/>
              <w:divBdr>
                <w:top w:val="none" w:sz="0" w:space="0" w:color="auto"/>
                <w:left w:val="none" w:sz="0" w:space="0" w:color="auto"/>
                <w:bottom w:val="none" w:sz="0" w:space="0" w:color="auto"/>
                <w:right w:val="none" w:sz="0" w:space="0" w:color="auto"/>
              </w:divBdr>
            </w:div>
            <w:div w:id="1732117182">
              <w:marLeft w:val="0"/>
              <w:marRight w:val="0"/>
              <w:marTop w:val="0"/>
              <w:marBottom w:val="0"/>
              <w:divBdr>
                <w:top w:val="none" w:sz="0" w:space="0" w:color="auto"/>
                <w:left w:val="none" w:sz="0" w:space="0" w:color="auto"/>
                <w:bottom w:val="none" w:sz="0" w:space="0" w:color="auto"/>
                <w:right w:val="none" w:sz="0" w:space="0" w:color="auto"/>
              </w:divBdr>
            </w:div>
            <w:div w:id="1043136713">
              <w:marLeft w:val="0"/>
              <w:marRight w:val="0"/>
              <w:marTop w:val="0"/>
              <w:marBottom w:val="0"/>
              <w:divBdr>
                <w:top w:val="none" w:sz="0" w:space="0" w:color="auto"/>
                <w:left w:val="none" w:sz="0" w:space="0" w:color="auto"/>
                <w:bottom w:val="none" w:sz="0" w:space="0" w:color="auto"/>
                <w:right w:val="none" w:sz="0" w:space="0" w:color="auto"/>
              </w:divBdr>
            </w:div>
            <w:div w:id="35438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462056">
      <w:bodyDiv w:val="1"/>
      <w:marLeft w:val="0"/>
      <w:marRight w:val="0"/>
      <w:marTop w:val="0"/>
      <w:marBottom w:val="0"/>
      <w:divBdr>
        <w:top w:val="none" w:sz="0" w:space="0" w:color="auto"/>
        <w:left w:val="none" w:sz="0" w:space="0" w:color="auto"/>
        <w:bottom w:val="none" w:sz="0" w:space="0" w:color="auto"/>
        <w:right w:val="none" w:sz="0" w:space="0" w:color="auto"/>
      </w:divBdr>
    </w:div>
    <w:div w:id="1777942834">
      <w:bodyDiv w:val="1"/>
      <w:marLeft w:val="0"/>
      <w:marRight w:val="0"/>
      <w:marTop w:val="0"/>
      <w:marBottom w:val="0"/>
      <w:divBdr>
        <w:top w:val="none" w:sz="0" w:space="0" w:color="auto"/>
        <w:left w:val="none" w:sz="0" w:space="0" w:color="auto"/>
        <w:bottom w:val="none" w:sz="0" w:space="0" w:color="auto"/>
        <w:right w:val="none" w:sz="0" w:space="0" w:color="auto"/>
      </w:divBdr>
    </w:div>
    <w:div w:id="1782529623">
      <w:bodyDiv w:val="1"/>
      <w:marLeft w:val="0"/>
      <w:marRight w:val="0"/>
      <w:marTop w:val="0"/>
      <w:marBottom w:val="0"/>
      <w:divBdr>
        <w:top w:val="none" w:sz="0" w:space="0" w:color="auto"/>
        <w:left w:val="none" w:sz="0" w:space="0" w:color="auto"/>
        <w:bottom w:val="none" w:sz="0" w:space="0" w:color="auto"/>
        <w:right w:val="none" w:sz="0" w:space="0" w:color="auto"/>
      </w:divBdr>
    </w:div>
    <w:div w:id="1802916120">
      <w:bodyDiv w:val="1"/>
      <w:marLeft w:val="0"/>
      <w:marRight w:val="0"/>
      <w:marTop w:val="0"/>
      <w:marBottom w:val="0"/>
      <w:divBdr>
        <w:top w:val="none" w:sz="0" w:space="0" w:color="auto"/>
        <w:left w:val="none" w:sz="0" w:space="0" w:color="auto"/>
        <w:bottom w:val="none" w:sz="0" w:space="0" w:color="auto"/>
        <w:right w:val="none" w:sz="0" w:space="0" w:color="auto"/>
      </w:divBdr>
    </w:div>
    <w:div w:id="1857038536">
      <w:bodyDiv w:val="1"/>
      <w:marLeft w:val="0"/>
      <w:marRight w:val="0"/>
      <w:marTop w:val="0"/>
      <w:marBottom w:val="0"/>
      <w:divBdr>
        <w:top w:val="none" w:sz="0" w:space="0" w:color="auto"/>
        <w:left w:val="none" w:sz="0" w:space="0" w:color="auto"/>
        <w:bottom w:val="none" w:sz="0" w:space="0" w:color="auto"/>
        <w:right w:val="none" w:sz="0" w:space="0" w:color="auto"/>
      </w:divBdr>
    </w:div>
    <w:div w:id="1861040854">
      <w:bodyDiv w:val="1"/>
      <w:marLeft w:val="0"/>
      <w:marRight w:val="0"/>
      <w:marTop w:val="0"/>
      <w:marBottom w:val="0"/>
      <w:divBdr>
        <w:top w:val="none" w:sz="0" w:space="0" w:color="auto"/>
        <w:left w:val="none" w:sz="0" w:space="0" w:color="auto"/>
        <w:bottom w:val="none" w:sz="0" w:space="0" w:color="auto"/>
        <w:right w:val="none" w:sz="0" w:space="0" w:color="auto"/>
      </w:divBdr>
    </w:div>
    <w:div w:id="1861967591">
      <w:bodyDiv w:val="1"/>
      <w:marLeft w:val="0"/>
      <w:marRight w:val="0"/>
      <w:marTop w:val="0"/>
      <w:marBottom w:val="0"/>
      <w:divBdr>
        <w:top w:val="none" w:sz="0" w:space="0" w:color="auto"/>
        <w:left w:val="none" w:sz="0" w:space="0" w:color="auto"/>
        <w:bottom w:val="none" w:sz="0" w:space="0" w:color="auto"/>
        <w:right w:val="none" w:sz="0" w:space="0" w:color="auto"/>
      </w:divBdr>
    </w:div>
    <w:div w:id="1870099892">
      <w:bodyDiv w:val="1"/>
      <w:marLeft w:val="0"/>
      <w:marRight w:val="0"/>
      <w:marTop w:val="0"/>
      <w:marBottom w:val="0"/>
      <w:divBdr>
        <w:top w:val="none" w:sz="0" w:space="0" w:color="auto"/>
        <w:left w:val="none" w:sz="0" w:space="0" w:color="auto"/>
        <w:bottom w:val="none" w:sz="0" w:space="0" w:color="auto"/>
        <w:right w:val="none" w:sz="0" w:space="0" w:color="auto"/>
      </w:divBdr>
    </w:div>
    <w:div w:id="1872523385">
      <w:bodyDiv w:val="1"/>
      <w:marLeft w:val="0"/>
      <w:marRight w:val="0"/>
      <w:marTop w:val="0"/>
      <w:marBottom w:val="0"/>
      <w:divBdr>
        <w:top w:val="none" w:sz="0" w:space="0" w:color="auto"/>
        <w:left w:val="none" w:sz="0" w:space="0" w:color="auto"/>
        <w:bottom w:val="none" w:sz="0" w:space="0" w:color="auto"/>
        <w:right w:val="none" w:sz="0" w:space="0" w:color="auto"/>
      </w:divBdr>
    </w:div>
    <w:div w:id="1877311041">
      <w:bodyDiv w:val="1"/>
      <w:marLeft w:val="0"/>
      <w:marRight w:val="0"/>
      <w:marTop w:val="0"/>
      <w:marBottom w:val="0"/>
      <w:divBdr>
        <w:top w:val="none" w:sz="0" w:space="0" w:color="auto"/>
        <w:left w:val="none" w:sz="0" w:space="0" w:color="auto"/>
        <w:bottom w:val="none" w:sz="0" w:space="0" w:color="auto"/>
        <w:right w:val="none" w:sz="0" w:space="0" w:color="auto"/>
      </w:divBdr>
    </w:div>
    <w:div w:id="1881362812">
      <w:bodyDiv w:val="1"/>
      <w:marLeft w:val="0"/>
      <w:marRight w:val="0"/>
      <w:marTop w:val="0"/>
      <w:marBottom w:val="0"/>
      <w:divBdr>
        <w:top w:val="none" w:sz="0" w:space="0" w:color="auto"/>
        <w:left w:val="none" w:sz="0" w:space="0" w:color="auto"/>
        <w:bottom w:val="none" w:sz="0" w:space="0" w:color="auto"/>
        <w:right w:val="none" w:sz="0" w:space="0" w:color="auto"/>
      </w:divBdr>
    </w:div>
    <w:div w:id="1903518222">
      <w:bodyDiv w:val="1"/>
      <w:marLeft w:val="0"/>
      <w:marRight w:val="0"/>
      <w:marTop w:val="0"/>
      <w:marBottom w:val="0"/>
      <w:divBdr>
        <w:top w:val="none" w:sz="0" w:space="0" w:color="auto"/>
        <w:left w:val="none" w:sz="0" w:space="0" w:color="auto"/>
        <w:bottom w:val="none" w:sz="0" w:space="0" w:color="auto"/>
        <w:right w:val="none" w:sz="0" w:space="0" w:color="auto"/>
      </w:divBdr>
    </w:div>
    <w:div w:id="1904484607">
      <w:bodyDiv w:val="1"/>
      <w:marLeft w:val="0"/>
      <w:marRight w:val="0"/>
      <w:marTop w:val="0"/>
      <w:marBottom w:val="0"/>
      <w:divBdr>
        <w:top w:val="none" w:sz="0" w:space="0" w:color="auto"/>
        <w:left w:val="none" w:sz="0" w:space="0" w:color="auto"/>
        <w:bottom w:val="none" w:sz="0" w:space="0" w:color="auto"/>
        <w:right w:val="none" w:sz="0" w:space="0" w:color="auto"/>
      </w:divBdr>
    </w:div>
    <w:div w:id="1911847835">
      <w:bodyDiv w:val="1"/>
      <w:marLeft w:val="0"/>
      <w:marRight w:val="0"/>
      <w:marTop w:val="0"/>
      <w:marBottom w:val="0"/>
      <w:divBdr>
        <w:top w:val="none" w:sz="0" w:space="0" w:color="auto"/>
        <w:left w:val="none" w:sz="0" w:space="0" w:color="auto"/>
        <w:bottom w:val="none" w:sz="0" w:space="0" w:color="auto"/>
        <w:right w:val="none" w:sz="0" w:space="0" w:color="auto"/>
      </w:divBdr>
      <w:divsChild>
        <w:div w:id="1237744228">
          <w:marLeft w:val="0"/>
          <w:marRight w:val="0"/>
          <w:marTop w:val="0"/>
          <w:marBottom w:val="0"/>
          <w:divBdr>
            <w:top w:val="none" w:sz="0" w:space="0" w:color="auto"/>
            <w:left w:val="none" w:sz="0" w:space="0" w:color="auto"/>
            <w:bottom w:val="none" w:sz="0" w:space="0" w:color="auto"/>
            <w:right w:val="none" w:sz="0" w:space="0" w:color="auto"/>
          </w:divBdr>
          <w:divsChild>
            <w:div w:id="67310661">
              <w:marLeft w:val="0"/>
              <w:marRight w:val="0"/>
              <w:marTop w:val="0"/>
              <w:marBottom w:val="0"/>
              <w:divBdr>
                <w:top w:val="none" w:sz="0" w:space="0" w:color="auto"/>
                <w:left w:val="none" w:sz="0" w:space="0" w:color="auto"/>
                <w:bottom w:val="none" w:sz="0" w:space="0" w:color="auto"/>
                <w:right w:val="none" w:sz="0" w:space="0" w:color="auto"/>
              </w:divBdr>
            </w:div>
            <w:div w:id="630523145">
              <w:marLeft w:val="0"/>
              <w:marRight w:val="0"/>
              <w:marTop w:val="0"/>
              <w:marBottom w:val="0"/>
              <w:divBdr>
                <w:top w:val="none" w:sz="0" w:space="0" w:color="auto"/>
                <w:left w:val="none" w:sz="0" w:space="0" w:color="auto"/>
                <w:bottom w:val="none" w:sz="0" w:space="0" w:color="auto"/>
                <w:right w:val="none" w:sz="0" w:space="0" w:color="auto"/>
              </w:divBdr>
              <w:divsChild>
                <w:div w:id="2037075160">
                  <w:marLeft w:val="0"/>
                  <w:marRight w:val="0"/>
                  <w:marTop w:val="0"/>
                  <w:marBottom w:val="0"/>
                  <w:divBdr>
                    <w:top w:val="none" w:sz="0" w:space="0" w:color="auto"/>
                    <w:left w:val="none" w:sz="0" w:space="0" w:color="auto"/>
                    <w:bottom w:val="none" w:sz="0" w:space="0" w:color="auto"/>
                    <w:right w:val="none" w:sz="0" w:space="0" w:color="auto"/>
                  </w:divBdr>
                  <w:divsChild>
                    <w:div w:id="39920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72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890725">
      <w:bodyDiv w:val="1"/>
      <w:marLeft w:val="0"/>
      <w:marRight w:val="0"/>
      <w:marTop w:val="0"/>
      <w:marBottom w:val="0"/>
      <w:divBdr>
        <w:top w:val="none" w:sz="0" w:space="0" w:color="auto"/>
        <w:left w:val="none" w:sz="0" w:space="0" w:color="auto"/>
        <w:bottom w:val="none" w:sz="0" w:space="0" w:color="auto"/>
        <w:right w:val="none" w:sz="0" w:space="0" w:color="auto"/>
      </w:divBdr>
    </w:div>
    <w:div w:id="1922329271">
      <w:bodyDiv w:val="1"/>
      <w:marLeft w:val="0"/>
      <w:marRight w:val="0"/>
      <w:marTop w:val="0"/>
      <w:marBottom w:val="0"/>
      <w:divBdr>
        <w:top w:val="none" w:sz="0" w:space="0" w:color="auto"/>
        <w:left w:val="none" w:sz="0" w:space="0" w:color="auto"/>
        <w:bottom w:val="none" w:sz="0" w:space="0" w:color="auto"/>
        <w:right w:val="none" w:sz="0" w:space="0" w:color="auto"/>
      </w:divBdr>
    </w:div>
    <w:div w:id="1935355152">
      <w:bodyDiv w:val="1"/>
      <w:marLeft w:val="0"/>
      <w:marRight w:val="0"/>
      <w:marTop w:val="0"/>
      <w:marBottom w:val="0"/>
      <w:divBdr>
        <w:top w:val="none" w:sz="0" w:space="0" w:color="auto"/>
        <w:left w:val="none" w:sz="0" w:space="0" w:color="auto"/>
        <w:bottom w:val="none" w:sz="0" w:space="0" w:color="auto"/>
        <w:right w:val="none" w:sz="0" w:space="0" w:color="auto"/>
      </w:divBdr>
    </w:div>
    <w:div w:id="1944607386">
      <w:bodyDiv w:val="1"/>
      <w:marLeft w:val="0"/>
      <w:marRight w:val="0"/>
      <w:marTop w:val="0"/>
      <w:marBottom w:val="0"/>
      <w:divBdr>
        <w:top w:val="none" w:sz="0" w:space="0" w:color="auto"/>
        <w:left w:val="none" w:sz="0" w:space="0" w:color="auto"/>
        <w:bottom w:val="none" w:sz="0" w:space="0" w:color="auto"/>
        <w:right w:val="none" w:sz="0" w:space="0" w:color="auto"/>
      </w:divBdr>
    </w:div>
    <w:div w:id="1957983240">
      <w:bodyDiv w:val="1"/>
      <w:marLeft w:val="0"/>
      <w:marRight w:val="0"/>
      <w:marTop w:val="0"/>
      <w:marBottom w:val="0"/>
      <w:divBdr>
        <w:top w:val="none" w:sz="0" w:space="0" w:color="auto"/>
        <w:left w:val="none" w:sz="0" w:space="0" w:color="auto"/>
        <w:bottom w:val="none" w:sz="0" w:space="0" w:color="auto"/>
        <w:right w:val="none" w:sz="0" w:space="0" w:color="auto"/>
      </w:divBdr>
    </w:div>
    <w:div w:id="2041776474">
      <w:bodyDiv w:val="1"/>
      <w:marLeft w:val="0"/>
      <w:marRight w:val="0"/>
      <w:marTop w:val="0"/>
      <w:marBottom w:val="0"/>
      <w:divBdr>
        <w:top w:val="none" w:sz="0" w:space="0" w:color="auto"/>
        <w:left w:val="none" w:sz="0" w:space="0" w:color="auto"/>
        <w:bottom w:val="none" w:sz="0" w:space="0" w:color="auto"/>
        <w:right w:val="none" w:sz="0" w:space="0" w:color="auto"/>
      </w:divBdr>
    </w:div>
    <w:div w:id="2043625769">
      <w:bodyDiv w:val="1"/>
      <w:marLeft w:val="0"/>
      <w:marRight w:val="0"/>
      <w:marTop w:val="0"/>
      <w:marBottom w:val="0"/>
      <w:divBdr>
        <w:top w:val="none" w:sz="0" w:space="0" w:color="auto"/>
        <w:left w:val="none" w:sz="0" w:space="0" w:color="auto"/>
        <w:bottom w:val="none" w:sz="0" w:space="0" w:color="auto"/>
        <w:right w:val="none" w:sz="0" w:space="0" w:color="auto"/>
      </w:divBdr>
    </w:div>
    <w:div w:id="2068919628">
      <w:bodyDiv w:val="1"/>
      <w:marLeft w:val="0"/>
      <w:marRight w:val="0"/>
      <w:marTop w:val="0"/>
      <w:marBottom w:val="0"/>
      <w:divBdr>
        <w:top w:val="none" w:sz="0" w:space="0" w:color="auto"/>
        <w:left w:val="none" w:sz="0" w:space="0" w:color="auto"/>
        <w:bottom w:val="none" w:sz="0" w:space="0" w:color="auto"/>
        <w:right w:val="none" w:sz="0" w:space="0" w:color="auto"/>
      </w:divBdr>
    </w:div>
    <w:div w:id="2084333507">
      <w:bodyDiv w:val="1"/>
      <w:marLeft w:val="0"/>
      <w:marRight w:val="0"/>
      <w:marTop w:val="0"/>
      <w:marBottom w:val="0"/>
      <w:divBdr>
        <w:top w:val="none" w:sz="0" w:space="0" w:color="auto"/>
        <w:left w:val="none" w:sz="0" w:space="0" w:color="auto"/>
        <w:bottom w:val="none" w:sz="0" w:space="0" w:color="auto"/>
        <w:right w:val="none" w:sz="0" w:space="0" w:color="auto"/>
      </w:divBdr>
    </w:div>
    <w:div w:id="2107461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diagramLayout" Target="diagrams/layout1.xml"/><Relationship Id="rId18" Type="http://schemas.openxmlformats.org/officeDocument/2006/relationships/image" Target="media/image2.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image" Target="media/image1.png"/><Relationship Id="rId25" Type="http://schemas.microsoft.com/office/2011/relationships/people" Target="people.xml"/><Relationship Id="rId2" Type="http://schemas.openxmlformats.org/officeDocument/2006/relationships/customXml" Target="../customXml/item2.xml"/><Relationship Id="rId16" Type="http://schemas.microsoft.com/office/2007/relationships/diagramDrawing" Target="diagrams/drawing1.xml"/><Relationship Id="rId20"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diagramColors" Target="diagrams/colors1.xml"/><Relationship Id="rId23" Type="http://schemas.openxmlformats.org/officeDocument/2006/relationships/footer" Target="footer2.xml"/><Relationship Id="rId10" Type="http://schemas.openxmlformats.org/officeDocument/2006/relationships/footnotes" Target="footnotes.xml"/><Relationship Id="rId19" Type="http://schemas.openxmlformats.org/officeDocument/2006/relationships/image" Target="media/image3.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diagramQuickStyle" Target="diagrams/quickStyle1.xml"/><Relationship Id="rId22"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56.gi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6D82438-23ED-4429-BFE0-040A7B9376D5}" type="doc">
      <dgm:prSet loTypeId="urn:microsoft.com/office/officeart/2005/8/layout/lProcess3" loCatId="process" qsTypeId="urn:microsoft.com/office/officeart/2005/8/quickstyle/simple1" qsCatId="simple" csTypeId="urn:microsoft.com/office/officeart/2005/8/colors/accent1_2" csCatId="accent1" phldr="1"/>
      <dgm:spPr/>
      <dgm:t>
        <a:bodyPr/>
        <a:lstStyle/>
        <a:p>
          <a:endParaRPr lang="es-ES"/>
        </a:p>
      </dgm:t>
    </dgm:pt>
    <dgm:pt modelId="{64275D4D-0913-4100-BC93-C7A5A6711823}">
      <dgm:prSet phldrT="[Texto]" custT="1"/>
      <dgm:spPr/>
      <dgm:t>
        <a:bodyPr/>
        <a:lstStyle/>
        <a:p>
          <a:pPr algn="ctr"/>
          <a:r>
            <a:rPr lang="es-ES" sz="900"/>
            <a:t>Listas de SharePoint </a:t>
          </a:r>
        </a:p>
      </dgm:t>
    </dgm:pt>
    <dgm:pt modelId="{BB6FEBB7-A9A0-4FA1-BD2A-89B9C937C5AA}" type="parTrans" cxnId="{D71D506E-D5CC-48B4-8CC2-FC4D5AE49A0A}">
      <dgm:prSet/>
      <dgm:spPr/>
      <dgm:t>
        <a:bodyPr/>
        <a:lstStyle/>
        <a:p>
          <a:pPr algn="ctr"/>
          <a:endParaRPr lang="es-ES"/>
        </a:p>
      </dgm:t>
    </dgm:pt>
    <dgm:pt modelId="{52DFC906-5CF0-40F9-960B-51DCB32F8B96}" type="sibTrans" cxnId="{D71D506E-D5CC-48B4-8CC2-FC4D5AE49A0A}">
      <dgm:prSet/>
      <dgm:spPr/>
      <dgm:t>
        <a:bodyPr/>
        <a:lstStyle/>
        <a:p>
          <a:pPr algn="ctr"/>
          <a:endParaRPr lang="es-ES"/>
        </a:p>
      </dgm:t>
    </dgm:pt>
    <dgm:pt modelId="{5C3362D5-FD21-474C-B303-02EA30789C20}">
      <dgm:prSet phldrT="[Texto]" custT="1"/>
      <dgm:spPr/>
      <dgm:t>
        <a:bodyPr/>
        <a:lstStyle/>
        <a:p>
          <a:pPr algn="ctr"/>
          <a:r>
            <a:rPr lang="es-ES" sz="1050"/>
            <a:t>Azure Data Factory - Canalización 1</a:t>
          </a:r>
        </a:p>
      </dgm:t>
    </dgm:pt>
    <dgm:pt modelId="{B61D1B5F-FFE4-4A75-8498-9FF4719222D2}" type="parTrans" cxnId="{1065539E-1E0A-4E41-AABB-BB673C39B033}">
      <dgm:prSet/>
      <dgm:spPr/>
      <dgm:t>
        <a:bodyPr/>
        <a:lstStyle/>
        <a:p>
          <a:pPr algn="ctr"/>
          <a:endParaRPr lang="es-ES"/>
        </a:p>
      </dgm:t>
    </dgm:pt>
    <dgm:pt modelId="{A9B28555-247A-4DC7-886C-ECB5B1546437}" type="sibTrans" cxnId="{1065539E-1E0A-4E41-AABB-BB673C39B033}">
      <dgm:prSet/>
      <dgm:spPr/>
      <dgm:t>
        <a:bodyPr/>
        <a:lstStyle/>
        <a:p>
          <a:pPr algn="ctr"/>
          <a:endParaRPr lang="es-ES"/>
        </a:p>
      </dgm:t>
    </dgm:pt>
    <dgm:pt modelId="{C844DA59-C1F7-4704-9FD2-E6412ACE46B1}">
      <dgm:prSet phldrT="[Texto]" custT="1"/>
      <dgm:spPr/>
      <dgm:t>
        <a:bodyPr/>
        <a:lstStyle/>
        <a:p>
          <a:pPr algn="ctr"/>
          <a:r>
            <a:rPr lang="es-ES" sz="1050"/>
            <a:t>Base de datos SQL: prd-mib_data-sqldb</a:t>
          </a:r>
        </a:p>
      </dgm:t>
    </dgm:pt>
    <dgm:pt modelId="{287C2F39-D294-41E7-945B-F8AB3D315BB2}" type="parTrans" cxnId="{6773368B-ECD7-4EE9-9D45-0D4AC1EE1CA4}">
      <dgm:prSet/>
      <dgm:spPr/>
      <dgm:t>
        <a:bodyPr/>
        <a:lstStyle/>
        <a:p>
          <a:pPr algn="ctr"/>
          <a:endParaRPr lang="es-ES"/>
        </a:p>
      </dgm:t>
    </dgm:pt>
    <dgm:pt modelId="{0DE70C77-D630-45A3-9C1D-1C47E00F84B3}" type="sibTrans" cxnId="{6773368B-ECD7-4EE9-9D45-0D4AC1EE1CA4}">
      <dgm:prSet/>
      <dgm:spPr/>
      <dgm:t>
        <a:bodyPr/>
        <a:lstStyle/>
        <a:p>
          <a:pPr algn="ctr"/>
          <a:endParaRPr lang="es-ES"/>
        </a:p>
      </dgm:t>
    </dgm:pt>
    <dgm:pt modelId="{8DCB3DEF-DD2F-4CB6-9698-D81D354592F2}">
      <dgm:prSet phldrT="[Texto]" custT="1"/>
      <dgm:spPr/>
      <dgm:t>
        <a:bodyPr/>
        <a:lstStyle/>
        <a:p>
          <a:pPr algn="ctr"/>
          <a:r>
            <a:rPr lang="es-ES" sz="1050"/>
            <a:t>Azure Data Factory - Canalización 2</a:t>
          </a:r>
        </a:p>
      </dgm:t>
    </dgm:pt>
    <dgm:pt modelId="{2093C5CF-7EB9-4EB2-8804-306431469376}" type="parTrans" cxnId="{3EA685F0-D3B5-4862-AE09-877212B63D84}">
      <dgm:prSet/>
      <dgm:spPr/>
      <dgm:t>
        <a:bodyPr/>
        <a:lstStyle/>
        <a:p>
          <a:pPr algn="ctr"/>
          <a:endParaRPr lang="es-ES"/>
        </a:p>
      </dgm:t>
    </dgm:pt>
    <dgm:pt modelId="{DB61EC52-87D9-498E-AD01-49F2F302B91E}" type="sibTrans" cxnId="{3EA685F0-D3B5-4862-AE09-877212B63D84}">
      <dgm:prSet/>
      <dgm:spPr/>
      <dgm:t>
        <a:bodyPr/>
        <a:lstStyle/>
        <a:p>
          <a:pPr algn="ctr"/>
          <a:endParaRPr lang="es-ES"/>
        </a:p>
      </dgm:t>
    </dgm:pt>
    <dgm:pt modelId="{32E2E968-58F7-4E36-895B-1A3E8D9D2056}">
      <dgm:prSet phldrT="[Texto]" custT="1"/>
      <dgm:spPr/>
      <dgm:t>
        <a:bodyPr/>
        <a:lstStyle/>
        <a:p>
          <a:pPr algn="ctr"/>
          <a:r>
            <a:rPr lang="es-ES" sz="1000"/>
            <a:t>Base de datos SQL: prd-mib_datawarehouse-sqldb</a:t>
          </a:r>
        </a:p>
      </dgm:t>
    </dgm:pt>
    <dgm:pt modelId="{02E14E67-4AED-4471-8953-86D08063A377}" type="parTrans" cxnId="{C2B93EDD-FB01-41A8-9258-5876D0C32DE2}">
      <dgm:prSet/>
      <dgm:spPr/>
      <dgm:t>
        <a:bodyPr/>
        <a:lstStyle/>
        <a:p>
          <a:pPr algn="ctr"/>
          <a:endParaRPr lang="es-ES"/>
        </a:p>
      </dgm:t>
    </dgm:pt>
    <dgm:pt modelId="{AA9A702E-BE05-4874-B36C-6ABA7D45CAED}" type="sibTrans" cxnId="{C2B93EDD-FB01-41A8-9258-5876D0C32DE2}">
      <dgm:prSet/>
      <dgm:spPr/>
      <dgm:t>
        <a:bodyPr/>
        <a:lstStyle/>
        <a:p>
          <a:pPr algn="ctr"/>
          <a:endParaRPr lang="es-ES"/>
        </a:p>
      </dgm:t>
    </dgm:pt>
    <dgm:pt modelId="{6C3502A5-BA1C-4120-866B-5D24A42FEBB8}">
      <dgm:prSet phldrT="[Texto]" custT="1"/>
      <dgm:spPr/>
      <dgm:t>
        <a:bodyPr/>
        <a:lstStyle/>
        <a:p>
          <a:r>
            <a:rPr lang="es-ES" sz="1000"/>
            <a:t>PowerBI</a:t>
          </a:r>
          <a:endParaRPr lang="es-ES" sz="800"/>
        </a:p>
      </dgm:t>
    </dgm:pt>
    <dgm:pt modelId="{B6F74A4D-A015-4E46-9434-C51138BFE296}" type="parTrans" cxnId="{334A0666-26AE-4D13-9C8E-3A77CC9AC1D4}">
      <dgm:prSet/>
      <dgm:spPr/>
      <dgm:t>
        <a:bodyPr/>
        <a:lstStyle/>
        <a:p>
          <a:endParaRPr lang="es-ES"/>
        </a:p>
      </dgm:t>
    </dgm:pt>
    <dgm:pt modelId="{8ADD9138-5DE5-4002-9655-56264C6FF774}" type="sibTrans" cxnId="{334A0666-26AE-4D13-9C8E-3A77CC9AC1D4}">
      <dgm:prSet/>
      <dgm:spPr/>
      <dgm:t>
        <a:bodyPr/>
        <a:lstStyle/>
        <a:p>
          <a:endParaRPr lang="es-ES"/>
        </a:p>
      </dgm:t>
    </dgm:pt>
    <dgm:pt modelId="{FB8FE530-CD47-477B-BE47-8686EA48BB0C}" type="pres">
      <dgm:prSet presAssocID="{66D82438-23ED-4429-BFE0-040A7B9376D5}" presName="Name0" presStyleCnt="0">
        <dgm:presLayoutVars>
          <dgm:chPref val="3"/>
          <dgm:dir/>
          <dgm:animLvl val="lvl"/>
          <dgm:resizeHandles/>
        </dgm:presLayoutVars>
      </dgm:prSet>
      <dgm:spPr/>
    </dgm:pt>
    <dgm:pt modelId="{69C7D6A7-E69E-4ADD-BC12-75C090EA5E00}" type="pres">
      <dgm:prSet presAssocID="{64275D4D-0913-4100-BC93-C7A5A6711823}" presName="horFlow" presStyleCnt="0"/>
      <dgm:spPr/>
    </dgm:pt>
    <dgm:pt modelId="{4005DAE3-3975-4FBE-847F-1ABF00E425F4}" type="pres">
      <dgm:prSet presAssocID="{64275D4D-0913-4100-BC93-C7A5A6711823}" presName="bigChev" presStyleLbl="node1" presStyleIdx="0" presStyleCnt="3" custScaleX="46829" custScaleY="69976" custLinFactX="-5407" custLinFactNeighborX="-100000"/>
      <dgm:spPr/>
    </dgm:pt>
    <dgm:pt modelId="{94510478-ED68-4F8F-848A-A68DEE1EF00E}" type="pres">
      <dgm:prSet presAssocID="{B61D1B5F-FFE4-4A75-8498-9FF4719222D2}" presName="parTrans" presStyleCnt="0"/>
      <dgm:spPr/>
    </dgm:pt>
    <dgm:pt modelId="{388C432B-2F21-47DC-A07E-0F87460CED36}" type="pres">
      <dgm:prSet presAssocID="{5C3362D5-FD21-474C-B303-02EA30789C20}" presName="node" presStyleLbl="alignAccFollowNode1" presStyleIdx="0" presStyleCnt="3" custScaleX="63302" custScaleY="83466" custLinFactX="-6384" custLinFactNeighborX="-100000" custLinFactNeighborY="-642">
        <dgm:presLayoutVars>
          <dgm:bulletEnabled val="1"/>
        </dgm:presLayoutVars>
      </dgm:prSet>
      <dgm:spPr/>
    </dgm:pt>
    <dgm:pt modelId="{9B515F7B-E79A-4BA0-8EA3-B4E5540DD061}" type="pres">
      <dgm:prSet presAssocID="{A9B28555-247A-4DC7-886C-ECB5B1546437}" presName="sibTrans" presStyleCnt="0"/>
      <dgm:spPr/>
    </dgm:pt>
    <dgm:pt modelId="{983A0B53-B49F-4D18-B475-07878282CBAB}" type="pres">
      <dgm:prSet presAssocID="{C844DA59-C1F7-4704-9FD2-E6412ACE46B1}" presName="node" presStyleLbl="alignAccFollowNode1" presStyleIdx="1" presStyleCnt="3" custScaleX="54543" custScaleY="84341" custLinFactX="-5561" custLinFactNeighborX="-100000" custLinFactNeighborY="-204">
        <dgm:presLayoutVars>
          <dgm:bulletEnabled val="1"/>
        </dgm:presLayoutVars>
      </dgm:prSet>
      <dgm:spPr/>
    </dgm:pt>
    <dgm:pt modelId="{7E627C6B-582A-4725-AFD8-F04FB8F18BCB}" type="pres">
      <dgm:prSet presAssocID="{64275D4D-0913-4100-BC93-C7A5A6711823}" presName="vSp" presStyleCnt="0"/>
      <dgm:spPr/>
    </dgm:pt>
    <dgm:pt modelId="{E9F25DB2-D108-4865-972D-5B9DD4BB9262}" type="pres">
      <dgm:prSet presAssocID="{8DCB3DEF-DD2F-4CB6-9698-D81D354592F2}" presName="horFlow" presStyleCnt="0"/>
      <dgm:spPr/>
    </dgm:pt>
    <dgm:pt modelId="{770A8C02-1E90-4BA0-B3F4-93CFFBA27F03}" type="pres">
      <dgm:prSet presAssocID="{8DCB3DEF-DD2F-4CB6-9698-D81D354592F2}" presName="bigChev" presStyleLbl="node1" presStyleIdx="1" presStyleCnt="3" custScaleX="47357" custScaleY="70713" custLinFactX="78935" custLinFactNeighborX="100000" custLinFactNeighborY="-84026"/>
      <dgm:spPr/>
    </dgm:pt>
    <dgm:pt modelId="{83DBE62D-2912-4D96-BF99-BEED9147B857}" type="pres">
      <dgm:prSet presAssocID="{02E14E67-4AED-4471-8953-86D08063A377}" presName="parTrans" presStyleCnt="0"/>
      <dgm:spPr/>
    </dgm:pt>
    <dgm:pt modelId="{AF20CD29-A74E-4016-8074-101C21019DC3}" type="pres">
      <dgm:prSet presAssocID="{32E2E968-58F7-4E36-895B-1A3E8D9D2056}" presName="node" presStyleLbl="alignAccFollowNode1" presStyleIdx="2" presStyleCnt="3" custScaleX="61723" custScaleY="82055" custLinFactX="97543" custLinFactY="-1528" custLinFactNeighborX="100000" custLinFactNeighborY="-100000">
        <dgm:presLayoutVars>
          <dgm:bulletEnabled val="1"/>
        </dgm:presLayoutVars>
      </dgm:prSet>
      <dgm:spPr/>
    </dgm:pt>
    <dgm:pt modelId="{69272B4D-B68C-4AD1-951A-DE2C2D8C09EA}" type="pres">
      <dgm:prSet presAssocID="{8DCB3DEF-DD2F-4CB6-9698-D81D354592F2}" presName="vSp" presStyleCnt="0"/>
      <dgm:spPr/>
    </dgm:pt>
    <dgm:pt modelId="{5D4029C3-E7CF-4896-8F29-F8F76D4F0EFA}" type="pres">
      <dgm:prSet presAssocID="{6C3502A5-BA1C-4120-866B-5D24A42FEBB8}" presName="horFlow" presStyleCnt="0"/>
      <dgm:spPr/>
    </dgm:pt>
    <dgm:pt modelId="{1B54B771-0201-4746-A65B-44CFA2F6214A}" type="pres">
      <dgm:prSet presAssocID="{6C3502A5-BA1C-4120-866B-5D24A42FEBB8}" presName="bigChev" presStyleLbl="node1" presStyleIdx="2" presStyleCnt="3" custScaleX="41194" custScaleY="70713" custLinFactX="68127" custLinFactY="-68734" custLinFactNeighborX="100000" custLinFactNeighborY="-100000"/>
      <dgm:spPr/>
    </dgm:pt>
  </dgm:ptLst>
  <dgm:cxnLst>
    <dgm:cxn modelId="{E6989B02-E84C-4751-B1B5-32257C92A9AF}" type="presOf" srcId="{66D82438-23ED-4429-BFE0-040A7B9376D5}" destId="{FB8FE530-CD47-477B-BE47-8686EA48BB0C}" srcOrd="0" destOrd="0" presId="urn:microsoft.com/office/officeart/2005/8/layout/lProcess3"/>
    <dgm:cxn modelId="{8B695705-FBE2-4C84-84EC-A84CB7CA073F}" type="presOf" srcId="{8DCB3DEF-DD2F-4CB6-9698-D81D354592F2}" destId="{770A8C02-1E90-4BA0-B3F4-93CFFBA27F03}" srcOrd="0" destOrd="0" presId="urn:microsoft.com/office/officeart/2005/8/layout/lProcess3"/>
    <dgm:cxn modelId="{4D7CFF2E-F8F8-4E53-9471-CA55AD4B1B0C}" type="presOf" srcId="{32E2E968-58F7-4E36-895B-1A3E8D9D2056}" destId="{AF20CD29-A74E-4016-8074-101C21019DC3}" srcOrd="0" destOrd="0" presId="urn:microsoft.com/office/officeart/2005/8/layout/lProcess3"/>
    <dgm:cxn modelId="{01998930-FD25-47CF-9E96-ABDB9F5CD5BE}" type="presOf" srcId="{64275D4D-0913-4100-BC93-C7A5A6711823}" destId="{4005DAE3-3975-4FBE-847F-1ABF00E425F4}" srcOrd="0" destOrd="0" presId="urn:microsoft.com/office/officeart/2005/8/layout/lProcess3"/>
    <dgm:cxn modelId="{334A0666-26AE-4D13-9C8E-3A77CC9AC1D4}" srcId="{66D82438-23ED-4429-BFE0-040A7B9376D5}" destId="{6C3502A5-BA1C-4120-866B-5D24A42FEBB8}" srcOrd="2" destOrd="0" parTransId="{B6F74A4D-A015-4E46-9434-C51138BFE296}" sibTransId="{8ADD9138-5DE5-4002-9655-56264C6FF774}"/>
    <dgm:cxn modelId="{D71D506E-D5CC-48B4-8CC2-FC4D5AE49A0A}" srcId="{66D82438-23ED-4429-BFE0-040A7B9376D5}" destId="{64275D4D-0913-4100-BC93-C7A5A6711823}" srcOrd="0" destOrd="0" parTransId="{BB6FEBB7-A9A0-4FA1-BD2A-89B9C937C5AA}" sibTransId="{52DFC906-5CF0-40F9-960B-51DCB32F8B96}"/>
    <dgm:cxn modelId="{E8E02F79-C02E-4901-BBD7-AEFD265AAF5E}" type="presOf" srcId="{5C3362D5-FD21-474C-B303-02EA30789C20}" destId="{388C432B-2F21-47DC-A07E-0F87460CED36}" srcOrd="0" destOrd="0" presId="urn:microsoft.com/office/officeart/2005/8/layout/lProcess3"/>
    <dgm:cxn modelId="{6773368B-ECD7-4EE9-9D45-0D4AC1EE1CA4}" srcId="{64275D4D-0913-4100-BC93-C7A5A6711823}" destId="{C844DA59-C1F7-4704-9FD2-E6412ACE46B1}" srcOrd="1" destOrd="0" parTransId="{287C2F39-D294-41E7-945B-F8AB3D315BB2}" sibTransId="{0DE70C77-D630-45A3-9C1D-1C47E00F84B3}"/>
    <dgm:cxn modelId="{979C569C-D076-41E2-BE7A-E010497697BE}" type="presOf" srcId="{6C3502A5-BA1C-4120-866B-5D24A42FEBB8}" destId="{1B54B771-0201-4746-A65B-44CFA2F6214A}" srcOrd="0" destOrd="0" presId="urn:microsoft.com/office/officeart/2005/8/layout/lProcess3"/>
    <dgm:cxn modelId="{1065539E-1E0A-4E41-AABB-BB673C39B033}" srcId="{64275D4D-0913-4100-BC93-C7A5A6711823}" destId="{5C3362D5-FD21-474C-B303-02EA30789C20}" srcOrd="0" destOrd="0" parTransId="{B61D1B5F-FFE4-4A75-8498-9FF4719222D2}" sibTransId="{A9B28555-247A-4DC7-886C-ECB5B1546437}"/>
    <dgm:cxn modelId="{C2B93EDD-FB01-41A8-9258-5876D0C32DE2}" srcId="{8DCB3DEF-DD2F-4CB6-9698-D81D354592F2}" destId="{32E2E968-58F7-4E36-895B-1A3E8D9D2056}" srcOrd="0" destOrd="0" parTransId="{02E14E67-4AED-4471-8953-86D08063A377}" sibTransId="{AA9A702E-BE05-4874-B36C-6ABA7D45CAED}"/>
    <dgm:cxn modelId="{6F8CCCE8-A755-403C-B03B-7783EF111E96}" type="presOf" srcId="{C844DA59-C1F7-4704-9FD2-E6412ACE46B1}" destId="{983A0B53-B49F-4D18-B475-07878282CBAB}" srcOrd="0" destOrd="0" presId="urn:microsoft.com/office/officeart/2005/8/layout/lProcess3"/>
    <dgm:cxn modelId="{3EA685F0-D3B5-4862-AE09-877212B63D84}" srcId="{66D82438-23ED-4429-BFE0-040A7B9376D5}" destId="{8DCB3DEF-DD2F-4CB6-9698-D81D354592F2}" srcOrd="1" destOrd="0" parTransId="{2093C5CF-7EB9-4EB2-8804-306431469376}" sibTransId="{DB61EC52-87D9-498E-AD01-49F2F302B91E}"/>
    <dgm:cxn modelId="{1F0BB256-1CD4-4D83-B80C-A9EC2D5C77FD}" type="presParOf" srcId="{FB8FE530-CD47-477B-BE47-8686EA48BB0C}" destId="{69C7D6A7-E69E-4ADD-BC12-75C090EA5E00}" srcOrd="0" destOrd="0" presId="urn:microsoft.com/office/officeart/2005/8/layout/lProcess3"/>
    <dgm:cxn modelId="{B742F9C5-C9E7-4060-A2FD-481C949CEA78}" type="presParOf" srcId="{69C7D6A7-E69E-4ADD-BC12-75C090EA5E00}" destId="{4005DAE3-3975-4FBE-847F-1ABF00E425F4}" srcOrd="0" destOrd="0" presId="urn:microsoft.com/office/officeart/2005/8/layout/lProcess3"/>
    <dgm:cxn modelId="{AC690568-381B-4B03-934A-99ADE0A4AAA1}" type="presParOf" srcId="{69C7D6A7-E69E-4ADD-BC12-75C090EA5E00}" destId="{94510478-ED68-4F8F-848A-A68DEE1EF00E}" srcOrd="1" destOrd="0" presId="urn:microsoft.com/office/officeart/2005/8/layout/lProcess3"/>
    <dgm:cxn modelId="{625F1287-49C5-43E8-ABD1-39C661800539}" type="presParOf" srcId="{69C7D6A7-E69E-4ADD-BC12-75C090EA5E00}" destId="{388C432B-2F21-47DC-A07E-0F87460CED36}" srcOrd="2" destOrd="0" presId="urn:microsoft.com/office/officeart/2005/8/layout/lProcess3"/>
    <dgm:cxn modelId="{61B529C8-E827-412C-86D2-F0FFD48E2809}" type="presParOf" srcId="{69C7D6A7-E69E-4ADD-BC12-75C090EA5E00}" destId="{9B515F7B-E79A-4BA0-8EA3-B4E5540DD061}" srcOrd="3" destOrd="0" presId="urn:microsoft.com/office/officeart/2005/8/layout/lProcess3"/>
    <dgm:cxn modelId="{6D1519F2-A272-4248-86C1-181BBB274110}" type="presParOf" srcId="{69C7D6A7-E69E-4ADD-BC12-75C090EA5E00}" destId="{983A0B53-B49F-4D18-B475-07878282CBAB}" srcOrd="4" destOrd="0" presId="urn:microsoft.com/office/officeart/2005/8/layout/lProcess3"/>
    <dgm:cxn modelId="{25A39846-A820-4E20-A430-B321F8B566BC}" type="presParOf" srcId="{FB8FE530-CD47-477B-BE47-8686EA48BB0C}" destId="{7E627C6B-582A-4725-AFD8-F04FB8F18BCB}" srcOrd="1" destOrd="0" presId="urn:microsoft.com/office/officeart/2005/8/layout/lProcess3"/>
    <dgm:cxn modelId="{F28B9776-6DC3-4377-A25C-B9C60AFBA5F8}" type="presParOf" srcId="{FB8FE530-CD47-477B-BE47-8686EA48BB0C}" destId="{E9F25DB2-D108-4865-972D-5B9DD4BB9262}" srcOrd="2" destOrd="0" presId="urn:microsoft.com/office/officeart/2005/8/layout/lProcess3"/>
    <dgm:cxn modelId="{68F70D9C-3E85-4883-9993-04A144777BF5}" type="presParOf" srcId="{E9F25DB2-D108-4865-972D-5B9DD4BB9262}" destId="{770A8C02-1E90-4BA0-B3F4-93CFFBA27F03}" srcOrd="0" destOrd="0" presId="urn:microsoft.com/office/officeart/2005/8/layout/lProcess3"/>
    <dgm:cxn modelId="{61B7AC5D-E1F4-4980-A77A-4FD594E8B73A}" type="presParOf" srcId="{E9F25DB2-D108-4865-972D-5B9DD4BB9262}" destId="{83DBE62D-2912-4D96-BF99-BEED9147B857}" srcOrd="1" destOrd="0" presId="urn:microsoft.com/office/officeart/2005/8/layout/lProcess3"/>
    <dgm:cxn modelId="{C84EEBC4-88B5-49E9-8EE0-A68CAC199EBB}" type="presParOf" srcId="{E9F25DB2-D108-4865-972D-5B9DD4BB9262}" destId="{AF20CD29-A74E-4016-8074-101C21019DC3}" srcOrd="2" destOrd="0" presId="urn:microsoft.com/office/officeart/2005/8/layout/lProcess3"/>
    <dgm:cxn modelId="{A76C72C4-1C8B-44AF-A4FD-55F522567AD5}" type="presParOf" srcId="{FB8FE530-CD47-477B-BE47-8686EA48BB0C}" destId="{69272B4D-B68C-4AD1-951A-DE2C2D8C09EA}" srcOrd="3" destOrd="0" presId="urn:microsoft.com/office/officeart/2005/8/layout/lProcess3"/>
    <dgm:cxn modelId="{C1E62D20-7938-474E-B384-DEFF1CBCFD22}" type="presParOf" srcId="{FB8FE530-CD47-477B-BE47-8686EA48BB0C}" destId="{5D4029C3-E7CF-4896-8F29-F8F76D4F0EFA}" srcOrd="4" destOrd="0" presId="urn:microsoft.com/office/officeart/2005/8/layout/lProcess3"/>
    <dgm:cxn modelId="{2755C626-C09D-4CCA-A06C-E98692E5A3E7}" type="presParOf" srcId="{5D4029C3-E7CF-4896-8F29-F8F76D4F0EFA}" destId="{1B54B771-0201-4746-A65B-44CFA2F6214A}" srcOrd="0" destOrd="0" presId="urn:microsoft.com/office/officeart/2005/8/layout/lProcess3"/>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05DAE3-3975-4FBE-847F-1ABF00E425F4}">
      <dsp:nvSpPr>
        <dsp:cNvPr id="0" name=""/>
        <dsp:cNvSpPr/>
      </dsp:nvSpPr>
      <dsp:spPr>
        <a:xfrm>
          <a:off x="2181745" y="2262"/>
          <a:ext cx="1446400" cy="864535"/>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Listas de SharePoint </a:t>
          </a:r>
        </a:p>
      </dsp:txBody>
      <dsp:txXfrm>
        <a:off x="2614013" y="2262"/>
        <a:ext cx="581865" cy="864535"/>
      </dsp:txXfrm>
    </dsp:sp>
    <dsp:sp modelId="{388C432B-2F21-47DC-A07E-0F87460CED36}">
      <dsp:nvSpPr>
        <dsp:cNvPr id="0" name=""/>
        <dsp:cNvSpPr/>
      </dsp:nvSpPr>
      <dsp:spPr>
        <a:xfrm>
          <a:off x="3272585" y="0"/>
          <a:ext cx="1622815" cy="855896"/>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970" tIns="6985" rIns="0" bIns="6985" numCol="1" spcCol="1270" anchor="ctr" anchorCtr="0">
          <a:noAutofit/>
        </a:bodyPr>
        <a:lstStyle/>
        <a:p>
          <a:pPr marL="0" lvl="0" indent="0" algn="ctr" defTabSz="466725">
            <a:lnSpc>
              <a:spcPct val="90000"/>
            </a:lnSpc>
            <a:spcBef>
              <a:spcPct val="0"/>
            </a:spcBef>
            <a:spcAft>
              <a:spcPct val="35000"/>
            </a:spcAft>
            <a:buNone/>
          </a:pPr>
          <a:r>
            <a:rPr lang="es-ES" sz="1050" kern="1200"/>
            <a:t>Azure Data Factory - Canalización 1</a:t>
          </a:r>
        </a:p>
      </dsp:txBody>
      <dsp:txXfrm>
        <a:off x="3700533" y="0"/>
        <a:ext cx="766919" cy="855896"/>
      </dsp:txXfrm>
    </dsp:sp>
    <dsp:sp modelId="{983A0B53-B49F-4D18-B475-07878282CBAB}">
      <dsp:nvSpPr>
        <dsp:cNvPr id="0" name=""/>
        <dsp:cNvSpPr/>
      </dsp:nvSpPr>
      <dsp:spPr>
        <a:xfrm>
          <a:off x="4557594" y="3"/>
          <a:ext cx="1398269" cy="864869"/>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970" tIns="6985" rIns="0" bIns="6985" numCol="1" spcCol="1270" anchor="ctr" anchorCtr="0">
          <a:noAutofit/>
        </a:bodyPr>
        <a:lstStyle/>
        <a:p>
          <a:pPr marL="0" lvl="0" indent="0" algn="ctr" defTabSz="466725">
            <a:lnSpc>
              <a:spcPct val="90000"/>
            </a:lnSpc>
            <a:spcBef>
              <a:spcPct val="0"/>
            </a:spcBef>
            <a:spcAft>
              <a:spcPct val="35000"/>
            </a:spcAft>
            <a:buNone/>
          </a:pPr>
          <a:r>
            <a:rPr lang="es-ES" sz="1050" kern="1200"/>
            <a:t>Base de datos SQL: prd-mib_data-sqldb</a:t>
          </a:r>
        </a:p>
      </dsp:txBody>
      <dsp:txXfrm>
        <a:off x="4990029" y="3"/>
        <a:ext cx="533400" cy="864869"/>
      </dsp:txXfrm>
    </dsp:sp>
    <dsp:sp modelId="{770A8C02-1E90-4BA0-B3F4-93CFFBA27F03}">
      <dsp:nvSpPr>
        <dsp:cNvPr id="0" name=""/>
        <dsp:cNvSpPr/>
      </dsp:nvSpPr>
      <dsp:spPr>
        <a:xfrm>
          <a:off x="5589863" y="1811"/>
          <a:ext cx="1462708" cy="87364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6985" rIns="0" bIns="6985" numCol="1" spcCol="1270" anchor="ctr" anchorCtr="0">
          <a:noAutofit/>
        </a:bodyPr>
        <a:lstStyle/>
        <a:p>
          <a:pPr marL="0" lvl="0" indent="0" algn="ctr" defTabSz="466725">
            <a:lnSpc>
              <a:spcPct val="90000"/>
            </a:lnSpc>
            <a:spcBef>
              <a:spcPct val="0"/>
            </a:spcBef>
            <a:spcAft>
              <a:spcPct val="35000"/>
            </a:spcAft>
            <a:buNone/>
          </a:pPr>
          <a:r>
            <a:rPr lang="es-ES" sz="1050" kern="1200"/>
            <a:t>Azure Data Factory - Canalización 2</a:t>
          </a:r>
        </a:p>
      </dsp:txBody>
      <dsp:txXfrm>
        <a:off x="6026683" y="1811"/>
        <a:ext cx="589068" cy="873640"/>
      </dsp:txXfrm>
    </dsp:sp>
    <dsp:sp modelId="{AF20CD29-A74E-4016-8074-101C21019DC3}">
      <dsp:nvSpPr>
        <dsp:cNvPr id="0" name=""/>
        <dsp:cNvSpPr/>
      </dsp:nvSpPr>
      <dsp:spPr>
        <a:xfrm>
          <a:off x="6713610" y="14925"/>
          <a:ext cx="1582336" cy="841427"/>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6350" rIns="0" bIns="6350" numCol="1" spcCol="1270" anchor="ctr" anchorCtr="0">
          <a:noAutofit/>
        </a:bodyPr>
        <a:lstStyle/>
        <a:p>
          <a:pPr marL="0" lvl="0" indent="0" algn="ctr" defTabSz="444500">
            <a:lnSpc>
              <a:spcPct val="90000"/>
            </a:lnSpc>
            <a:spcBef>
              <a:spcPct val="0"/>
            </a:spcBef>
            <a:spcAft>
              <a:spcPct val="35000"/>
            </a:spcAft>
            <a:buNone/>
          </a:pPr>
          <a:r>
            <a:rPr lang="es-ES" sz="1000" kern="1200"/>
            <a:t>Base de datos SQL: prd-mib_datawarehouse-sqldb</a:t>
          </a:r>
        </a:p>
      </dsp:txBody>
      <dsp:txXfrm>
        <a:off x="7134324" y="14925"/>
        <a:ext cx="740909" cy="841427"/>
      </dsp:txXfrm>
    </dsp:sp>
    <dsp:sp modelId="{1B54B771-0201-4746-A65B-44CFA2F6214A}">
      <dsp:nvSpPr>
        <dsp:cNvPr id="0" name=""/>
        <dsp:cNvSpPr/>
      </dsp:nvSpPr>
      <dsp:spPr>
        <a:xfrm>
          <a:off x="7935257" y="1873"/>
          <a:ext cx="1272353" cy="87364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6350" rIns="0" bIns="6350" numCol="1" spcCol="1270" anchor="ctr" anchorCtr="0">
          <a:noAutofit/>
        </a:bodyPr>
        <a:lstStyle/>
        <a:p>
          <a:pPr marL="0" lvl="0" indent="0" algn="ctr" defTabSz="444500">
            <a:lnSpc>
              <a:spcPct val="90000"/>
            </a:lnSpc>
            <a:spcBef>
              <a:spcPct val="0"/>
            </a:spcBef>
            <a:spcAft>
              <a:spcPct val="35000"/>
            </a:spcAft>
            <a:buNone/>
          </a:pPr>
          <a:r>
            <a:rPr lang="es-ES" sz="1000" kern="1200"/>
            <a:t>PowerBI</a:t>
          </a:r>
          <a:endParaRPr lang="es-ES" sz="800" kern="1200"/>
        </a:p>
      </dsp:txBody>
      <dsp:txXfrm>
        <a:off x="8372077" y="1873"/>
        <a:ext cx="398713" cy="873640"/>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2025-05-01T00:00:00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Test xmlns="1a81e1b2-5dd2-4894-8ce3-437346b142b8" xsi:nil="true"/>
    <TaxCatchAll xmlns="104051ac-3bdb-44a8-a9cc-29680b2d21c2" xsi:nil="true"/>
    <lcf76f155ced4ddcb4097134ff3c332f xmlns="1a81e1b2-5dd2-4894-8ce3-437346b142b8">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o" ma:contentTypeID="0x0101005C62EB4AD67CE2429982E8325F6A44D5" ma:contentTypeVersion="18" ma:contentTypeDescription="Crear nuevo documento." ma:contentTypeScope="" ma:versionID="8515ed99b694701f662702d2ff1d46d8">
  <xsd:schema xmlns:xsd="http://www.w3.org/2001/XMLSchema" xmlns:xs="http://www.w3.org/2001/XMLSchema" xmlns:p="http://schemas.microsoft.com/office/2006/metadata/properties" xmlns:ns2="1a81e1b2-5dd2-4894-8ce3-437346b142b8" xmlns:ns3="104051ac-3bdb-44a8-a9cc-29680b2d21c2" targetNamespace="http://schemas.microsoft.com/office/2006/metadata/properties" ma:root="true" ma:fieldsID="e6c3dfc07015e4028cf4f83b5e7ac135" ns2:_="" ns3:_="">
    <xsd:import namespace="1a81e1b2-5dd2-4894-8ce3-437346b142b8"/>
    <xsd:import namespace="104051ac-3bdb-44a8-a9cc-29680b2d21c2"/>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2:lcf76f155ced4ddcb4097134ff3c332f" minOccurs="0"/>
                <xsd:element ref="ns3:TaxCatchAll" minOccurs="0"/>
                <xsd:element ref="ns2:MediaServiceSearchProperties" minOccurs="0"/>
                <xsd:element ref="ns2:MediaServiceObjectDetectorVersions" minOccurs="0"/>
                <xsd:element ref="ns2:Tes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a81e1b2-5dd2-4894-8ce3-437346b142b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4d84c82f-836d-4a3d-b417-e7d0daed7cb5" ma:termSetId="09814cd3-568e-fe90-9814-8d621ff8fb84" ma:anchorId="fba54fb3-c3e1-fe81-a776-ca4b69148c4d" ma:open="true" ma:isKeyword="false">
      <xsd:complexType>
        <xsd:sequence>
          <xsd:element ref="pc:Terms" minOccurs="0" maxOccurs="1"/>
        </xsd:sequence>
      </xsd:complexType>
    </xsd:element>
    <xsd:element name="MediaServiceSearchProperties" ma:index="20" nillable="true" ma:displayName="MediaServiceSearchProperties" ma:hidden="true" ma:internalName="MediaServiceSearchProperties" ma:readOnly="true">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Test" ma:index="22" nillable="true" ma:displayName="Test" ma:format="Dropdown" ma:internalName="Test">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04051ac-3bdb-44a8-a9cc-29680b2d21c2"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06995958-4a55-4b41-b9da-fb6d4e0a3598}" ma:internalName="TaxCatchAll" ma:showField="CatchAllData" ma:web="104051ac-3bdb-44a8-a9cc-29680b2d21c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150DBF-DFFD-4EC2-9B07-699F5CDF78D4}">
  <ds:schemaRefs>
    <ds:schemaRef ds:uri="http://schemas.microsoft.com/office/2006/metadata/properties"/>
    <ds:schemaRef ds:uri="http://schemas.microsoft.com/office/infopath/2007/PartnerControls"/>
    <ds:schemaRef ds:uri="1a81e1b2-5dd2-4894-8ce3-437346b142b8"/>
    <ds:schemaRef ds:uri="104051ac-3bdb-44a8-a9cc-29680b2d21c2"/>
  </ds:schemaRefs>
</ds:datastoreItem>
</file>

<file path=customXml/itemProps3.xml><?xml version="1.0" encoding="utf-8"?>
<ds:datastoreItem xmlns:ds="http://schemas.openxmlformats.org/officeDocument/2006/customXml" ds:itemID="{F88C99E8-40CC-4384-A43F-67E1E4395AE2}">
  <ds:schemaRefs>
    <ds:schemaRef ds:uri="http://schemas.microsoft.com/sharepoint/v3/contenttype/forms"/>
  </ds:schemaRefs>
</ds:datastoreItem>
</file>

<file path=customXml/itemProps4.xml><?xml version="1.0" encoding="utf-8"?>
<ds:datastoreItem xmlns:ds="http://schemas.openxmlformats.org/officeDocument/2006/customXml" ds:itemID="{F47D6060-03A0-4139-B175-4BB047582539}">
  <ds:schemaRefs>
    <ds:schemaRef ds:uri="http://schemas.openxmlformats.org/officeDocument/2006/bibliography"/>
  </ds:schemaRefs>
</ds:datastoreItem>
</file>

<file path=customXml/itemProps5.xml><?xml version="1.0" encoding="utf-8"?>
<ds:datastoreItem xmlns:ds="http://schemas.openxmlformats.org/officeDocument/2006/customXml" ds:itemID="{AFE06147-DF56-4966-BDBE-AFA6244D6EC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a81e1b2-5dd2-4894-8ce3-437346b142b8"/>
    <ds:schemaRef ds:uri="104051ac-3bdb-44a8-a9cc-29680b2d21c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829</TotalTime>
  <Pages>22</Pages>
  <Words>3789</Words>
  <Characters>20841</Characters>
  <Application>Microsoft Office Word</Application>
  <DocSecurity>0</DocSecurity>
  <Lines>173</Lines>
  <Paragraphs>49</Paragraphs>
  <ScaleCrop>false</ScaleCrop>
  <HeadingPairs>
    <vt:vector size="2" baseType="variant">
      <vt:variant>
        <vt:lpstr>Título</vt:lpstr>
      </vt:variant>
      <vt:variant>
        <vt:i4>1</vt:i4>
      </vt:variant>
    </vt:vector>
  </HeadingPairs>
  <TitlesOfParts>
    <vt:vector size="1" baseType="lpstr">
      <vt:lpstr>Excel.lencia</vt:lpstr>
    </vt:vector>
  </TitlesOfParts>
  <Company>Raona</Company>
  <LinksUpToDate>false</LinksUpToDate>
  <CharactersWithSpaces>24581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Kawaii BI</dc:title>
  <dc:subject>Proyecto MiB</dc:subject>
  <dc:creator>Sara Lozano Martí</dc:creator>
  <cp:keywords/>
  <dc:description/>
  <cp:lastModifiedBy>Sara Lozano Martí</cp:lastModifiedBy>
  <cp:revision>169</cp:revision>
  <cp:lastPrinted>2025-01-24T13:36:00Z</cp:lastPrinted>
  <dcterms:created xsi:type="dcterms:W3CDTF">2024-11-28T15:12:00Z</dcterms:created>
  <dcterms:modified xsi:type="dcterms:W3CDTF">2025-05-01T08:38:00Z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0x0101005C62EB4AD67CE2429982E8325F6A44D5</vt:lpwstr>
  </property>
  <property fmtid="{D5CDD505-2E9C-101B-9397-08002B2CF9AE}" pid="3" name="MediaServiceImageTags">
    <vt:lpwstr/>
  </property>
</Properties>
</file>